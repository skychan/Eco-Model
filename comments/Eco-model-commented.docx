
<file path=[Content_Types].xml><?xml version="1.0" encoding="utf-8"?>
<Types xmlns="http://schemas.openxmlformats.org/package/2006/content-types">
  <Default Extension="bin" ContentType="application/vnd.ms-word.attachedToolbars"/>
  <Default Extension="png" ContentType="image/png"/>
  <Default Extension="emf" ContentType="image/x-emf"/>
  <Default Extension="wmf" ContentType="image/x-wmf"/>
  <Default Extension="rels" ContentType="application/vnd.openxmlformats-package.relationships+xml"/>
  <Default Extension="xml" ContentType="application/xml"/>
  <Default Extension="tif" ContentType="image/tiff"/>
  <Default Extension="jpg" ContentType="image/jpeg"/>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BD32E9" w14:textId="77777777" w:rsidR="00AD6F25" w:rsidRDefault="00C50658">
      <w:pPr>
        <w:pStyle w:val="DocHead"/>
        <w:spacing w:before="0" w:line="240" w:lineRule="exact"/>
        <w:ind w:left="-119" w:right="-136" w:firstLine="119"/>
      </w:pPr>
      <w:r w:rsidRPr="00C50658">
        <w:t>The 24th CIRP Conference on Life Cycle Engineering</w:t>
      </w:r>
    </w:p>
    <w:p w14:paraId="1356E1E6" w14:textId="77777777" w:rsidR="00AD6F25" w:rsidRDefault="00615DB0">
      <w:pPr>
        <w:pStyle w:val="Els-Title"/>
      </w:pPr>
      <w:commentRangeStart w:id="0"/>
      <w:r w:rsidRPr="00615DB0">
        <w:t>The Evolution of</w:t>
      </w:r>
      <w:commentRangeEnd w:id="0"/>
      <w:r w:rsidR="002A68EC">
        <w:rPr>
          <w:rStyle w:val="ad"/>
          <w:lang w:val="en-GB"/>
        </w:rPr>
        <w:commentReference w:id="0"/>
      </w:r>
      <w:r w:rsidRPr="00615DB0">
        <w:t xml:space="preserve"> Manufacturing Ecosystem in Cloud Manufacturing Architecture</w:t>
      </w:r>
    </w:p>
    <w:p w14:paraId="0724F273" w14:textId="77777777" w:rsidR="00AD6F25" w:rsidRDefault="00017B85" w:rsidP="00017B85">
      <w:pPr>
        <w:pStyle w:val="Els-Author"/>
        <w:tabs>
          <w:tab w:val="center" w:pos="5189"/>
          <w:tab w:val="left" w:pos="9525"/>
        </w:tabs>
        <w:ind w:right="2"/>
        <w:jc w:val="left"/>
        <w:rPr>
          <w:lang w:eastAsia="zh-CN"/>
        </w:rPr>
      </w:pPr>
      <w:r>
        <w:tab/>
      </w:r>
      <w:r w:rsidR="00615DB0">
        <w:t>Shengkai Chen</w:t>
      </w:r>
      <w:r w:rsidR="00615DB0" w:rsidRPr="00615DB0">
        <w:rPr>
          <w:vertAlign w:val="superscript"/>
        </w:rPr>
        <w:t>a</w:t>
      </w:r>
      <w:r w:rsidR="00615DB0">
        <w:t xml:space="preserve"> , Shuiliang Fang</w:t>
      </w:r>
      <w:r w:rsidR="00615DB0" w:rsidRPr="00615DB0">
        <w:rPr>
          <w:vertAlign w:val="superscript"/>
        </w:rPr>
        <w:t>a,</w:t>
      </w:r>
      <w:r w:rsidR="008D6F1F">
        <w:rPr>
          <w:vertAlign w:val="superscript"/>
        </w:rPr>
        <w:t xml:space="preserve"> </w:t>
      </w:r>
      <w:r w:rsidR="00615DB0" w:rsidRPr="00615DB0">
        <w:rPr>
          <w:vertAlign w:val="superscript"/>
        </w:rPr>
        <w:t>b,</w:t>
      </w:r>
      <w:r w:rsidR="008D6F1F">
        <w:rPr>
          <w:vertAlign w:val="superscript"/>
        </w:rPr>
        <w:t xml:space="preserve"> </w:t>
      </w:r>
      <w:r w:rsidR="00615DB0" w:rsidRPr="00615DB0">
        <w:rPr>
          <w:rFonts w:ascii="Cambria Math" w:hAnsi="Cambria Math" w:cs="Cambria Math"/>
          <w:vertAlign w:val="superscript"/>
        </w:rPr>
        <w:t>∗</w:t>
      </w:r>
      <w:r w:rsidR="008D6F1F">
        <w:t xml:space="preserve">, </w:t>
      </w:r>
      <w:r w:rsidR="008D6F1F">
        <w:rPr>
          <w:rFonts w:hint="eastAsia"/>
          <w:lang w:eastAsia="zh-CN"/>
        </w:rPr>
        <w:t>Tao</w:t>
      </w:r>
      <w:r w:rsidR="008D6F1F">
        <w:rPr>
          <w:lang w:eastAsia="zh-CN"/>
        </w:rPr>
        <w:t xml:space="preserve"> Peng</w:t>
      </w:r>
      <w:r w:rsidR="008D6F1F" w:rsidRPr="008D6F1F">
        <w:rPr>
          <w:vertAlign w:val="superscript"/>
          <w:lang w:eastAsia="zh-CN"/>
        </w:rPr>
        <w:t>a, b</w:t>
      </w:r>
      <w:r>
        <w:tab/>
      </w:r>
    </w:p>
    <w:p w14:paraId="2F75DA9A" w14:textId="77777777" w:rsidR="00615DB0" w:rsidRDefault="00615DB0" w:rsidP="00615DB0">
      <w:pPr>
        <w:pStyle w:val="Els-Affiliation"/>
      </w:pPr>
      <w:r w:rsidRPr="00615DB0">
        <w:rPr>
          <w:vertAlign w:val="superscript"/>
        </w:rPr>
        <w:t>a</w:t>
      </w:r>
      <w:r>
        <w:t>Key Laboratory of Advanced Manufacturing Technology of Zhejiang Province, College of Mechanical Engineering, Zhejiang University, Hangzhou , 310027,</w:t>
      </w:r>
    </w:p>
    <w:p w14:paraId="575021F5" w14:textId="77777777" w:rsidR="00AD6F25" w:rsidRDefault="00615DB0" w:rsidP="00615DB0">
      <w:pPr>
        <w:pStyle w:val="Els-Affiliation"/>
      </w:pPr>
      <w:r>
        <w:t>China</w:t>
      </w:r>
    </w:p>
    <w:p w14:paraId="38338FF1" w14:textId="77777777" w:rsidR="00AD6F25" w:rsidRDefault="00615DB0" w:rsidP="00B24218">
      <w:pPr>
        <w:pStyle w:val="Els-Affiliation"/>
        <w:spacing w:after="120"/>
        <w:rPr>
          <w:lang w:eastAsia="zh-CN"/>
        </w:rPr>
      </w:pPr>
      <w:r w:rsidRPr="00615DB0">
        <w:rPr>
          <w:vertAlign w:val="superscript"/>
        </w:rPr>
        <w:t>b</w:t>
      </w:r>
      <w:r w:rsidRPr="00615DB0">
        <w:t>The State Key Laboratory of Fluid Power Transmission and Control, College of Mechanical Engineering, Zhejiang University, Hangzhou, 310027, China</w:t>
      </w:r>
      <w:r w:rsidR="000C1409">
        <w:rPr>
          <w:rFonts w:hint="eastAsia"/>
          <w:lang w:eastAsia="zh-CN"/>
        </w:rPr>
        <w:t xml:space="preserve"> </w:t>
      </w:r>
    </w:p>
    <w:p w14:paraId="2D25E585" w14:textId="77777777" w:rsidR="0072368E" w:rsidRPr="0072368E" w:rsidRDefault="0072368E" w:rsidP="00B24218">
      <w:pPr>
        <w:pStyle w:val="Els-footnote"/>
        <w:spacing w:after="400"/>
        <w:ind w:firstLine="0"/>
        <w:rPr>
          <w:szCs w:val="16"/>
        </w:rPr>
      </w:pPr>
      <w:r w:rsidRPr="0072368E">
        <w:rPr>
          <w:szCs w:val="16"/>
        </w:rPr>
        <w:t xml:space="preserve">* Corresponding author. Tel.: </w:t>
      </w:r>
      <w:r w:rsidR="00615DB0" w:rsidRPr="00615DB0">
        <w:rPr>
          <w:szCs w:val="16"/>
        </w:rPr>
        <w:t>+86-</w:t>
      </w:r>
      <w:commentRangeStart w:id="1"/>
      <w:r w:rsidR="00615DB0" w:rsidRPr="00615DB0">
        <w:rPr>
          <w:szCs w:val="16"/>
        </w:rPr>
        <w:t>135-8880-3980</w:t>
      </w:r>
      <w:commentRangeEnd w:id="1"/>
      <w:r w:rsidR="008D6F1F">
        <w:rPr>
          <w:rStyle w:val="ad"/>
          <w:lang w:val="en-GB"/>
        </w:rPr>
        <w:commentReference w:id="1"/>
      </w:r>
      <w:r w:rsidR="00615DB0">
        <w:rPr>
          <w:szCs w:val="16"/>
        </w:rPr>
        <w:t>;</w:t>
      </w:r>
      <w:r w:rsidR="001B6E7B">
        <w:rPr>
          <w:szCs w:val="16"/>
        </w:rPr>
        <w:t xml:space="preserve"> </w:t>
      </w:r>
      <w:r w:rsidRPr="0072368E">
        <w:rPr>
          <w:i/>
          <w:iCs/>
          <w:szCs w:val="16"/>
        </w:rPr>
        <w:t>E-mail addres</w:t>
      </w:r>
      <w:r w:rsidRPr="00451CEA">
        <w:rPr>
          <w:i/>
          <w:iCs/>
          <w:szCs w:val="16"/>
        </w:rPr>
        <w:t>s</w:t>
      </w:r>
      <w:r w:rsidRPr="00451CEA">
        <w:rPr>
          <w:i/>
          <w:szCs w:val="16"/>
        </w:rPr>
        <w:t>:</w:t>
      </w:r>
      <w:r w:rsidRPr="0072368E">
        <w:rPr>
          <w:szCs w:val="16"/>
        </w:rPr>
        <w:t xml:space="preserve"> </w:t>
      </w:r>
      <w:r w:rsidR="00615DB0" w:rsidRPr="00615DB0">
        <w:rPr>
          <w:szCs w:val="16"/>
        </w:rPr>
        <w:t>me_fangsl@zju.edu.cn</w:t>
      </w:r>
    </w:p>
    <w:p w14:paraId="21E2F869" w14:textId="77777777" w:rsidR="00AD6F25" w:rsidRDefault="000C1409">
      <w:pPr>
        <w:pStyle w:val="Els-Abstract-head"/>
        <w:spacing w:before="200"/>
      </w:pPr>
      <w:commentRangeStart w:id="2"/>
      <w:r>
        <w:t>Abstract</w:t>
      </w:r>
      <w:commentRangeEnd w:id="2"/>
      <w:r w:rsidR="008D6F1F">
        <w:rPr>
          <w:rStyle w:val="ad"/>
          <w:b w:val="0"/>
          <w:lang w:val="en-GB"/>
        </w:rPr>
        <w:commentReference w:id="2"/>
      </w:r>
    </w:p>
    <w:p w14:paraId="1B608680" w14:textId="77777777" w:rsidR="00AD6F25" w:rsidRPr="003E33AE" w:rsidRDefault="004D6786" w:rsidP="004D6786">
      <w:pPr>
        <w:pStyle w:val="Els-Abstract-text"/>
        <w:rPr>
          <w:rFonts w:eastAsiaTheme="minorEastAsia"/>
          <w:lang w:eastAsia="ja-JP"/>
        </w:rPr>
      </w:pPr>
      <w:r>
        <w:t>In cloud manufacturing, individuals engage in manufacturing business through the well-designed platform, where provider provide manufacturing resource for demander to search and purchase it. This business model allows platform operator to manage distributed massive manufacturing resources, which may help provider reduce the idle rate of their resources.</w:t>
      </w:r>
      <w:r w:rsidR="005C65D3">
        <w:t xml:space="preserve"> </w:t>
      </w:r>
      <w:r>
        <w:t>However, in such manufacturing ecosystem, the heterogeneity attribute of resource makes it tough to classify them, and the chaotic operation mode makes it hard to meet demander's need.</w:t>
      </w:r>
      <w:r w:rsidR="005C65D3">
        <w:t xml:space="preserve"> </w:t>
      </w:r>
      <w:r>
        <w:t>Cloud manufacturing ecosystem has more complicated relationship among individuals in it than that in normal manufacturing system, one individual can make decisions depend on the surroundings and others' with the help of integrated advanced technologies. Thus, in this paper, we designed an original operation mode with 3 extensions for the cloud manufacturing ecosystem to help describe some decision makings in individuals and the platform operator.</w:t>
      </w:r>
      <w:r w:rsidR="005C65D3">
        <w:t xml:space="preserve"> </w:t>
      </w:r>
      <w:r>
        <w:t xml:space="preserve">With the help of Repast </w:t>
      </w:r>
      <w:proofErr w:type="spellStart"/>
      <w:r>
        <w:t>Simphony</w:t>
      </w:r>
      <w:proofErr w:type="spellEnd"/>
      <w:r>
        <w:t xml:space="preserve">, </w:t>
      </w:r>
    </w:p>
    <w:sdt>
      <w:sdtPr>
        <w:rPr>
          <w:rFonts w:hint="eastAsia"/>
          <w:sz w:val="18"/>
          <w:szCs w:val="18"/>
          <w:lang w:val="en-US"/>
        </w:rPr>
        <w:id w:val="-1915533478"/>
        <w:lock w:val="contentLocked"/>
        <w:placeholder>
          <w:docPart w:val="DefaultPlaceholder_1082065158"/>
        </w:placeholder>
        <w:group/>
      </w:sdtPr>
      <w:sdtContent>
        <w:sdt>
          <w:sdtPr>
            <w:rPr>
              <w:rFonts w:hint="eastAsia"/>
              <w:sz w:val="18"/>
              <w:szCs w:val="18"/>
              <w:lang w:val="en-US"/>
            </w:rPr>
            <w:id w:val="-703245115"/>
            <w:lock w:val="sdtContentLocked"/>
            <w:placeholder>
              <w:docPart w:val="F75DF59D736A48978BCEF4FA7B98CBE5"/>
            </w:placeholder>
          </w:sdtPr>
          <w:sdtContent>
            <w:p w14:paraId="6114925F" w14:textId="77777777" w:rsidR="0017435C" w:rsidRPr="00723227" w:rsidRDefault="0017435C" w:rsidP="0004134E">
              <w:pPr>
                <w:widowControl/>
                <w:autoSpaceDE w:val="0"/>
                <w:autoSpaceDN w:val="0"/>
                <w:adjustRightInd w:val="0"/>
                <w:spacing w:line="220" w:lineRule="exact"/>
                <w:rPr>
                  <w:sz w:val="18"/>
                  <w:szCs w:val="18"/>
                  <w:lang w:val="en-US"/>
                </w:rPr>
              </w:pPr>
              <w:r w:rsidRPr="00723227">
                <w:rPr>
                  <w:rFonts w:hint="eastAsia"/>
                  <w:sz w:val="18"/>
                  <w:szCs w:val="18"/>
                  <w:lang w:val="en-US"/>
                </w:rPr>
                <w:t>©</w:t>
              </w:r>
              <w:r w:rsidRPr="00723227">
                <w:rPr>
                  <w:sz w:val="18"/>
                  <w:szCs w:val="18"/>
                  <w:lang w:val="en-US"/>
                </w:rPr>
                <w:t xml:space="preserve"> 201</w:t>
              </w:r>
              <w:r w:rsidR="00C50658">
                <w:rPr>
                  <w:sz w:val="18"/>
                  <w:szCs w:val="18"/>
                  <w:lang w:val="en-US"/>
                </w:rPr>
                <w:t>7</w:t>
              </w:r>
              <w:r w:rsidRPr="00723227">
                <w:rPr>
                  <w:sz w:val="18"/>
                  <w:szCs w:val="18"/>
                  <w:lang w:val="en-US"/>
                </w:rPr>
                <w:t xml:space="preserve"> The Authors. Published by Elsevier B.V.</w:t>
              </w:r>
            </w:p>
            <w:p w14:paraId="6D40375A" w14:textId="77777777" w:rsidR="0017435C" w:rsidRPr="00723227" w:rsidRDefault="000D5C20" w:rsidP="000D5C20">
              <w:pPr>
                <w:widowControl/>
                <w:autoSpaceDE w:val="0"/>
                <w:autoSpaceDN w:val="0"/>
                <w:adjustRightInd w:val="0"/>
                <w:spacing w:after="220" w:line="220" w:lineRule="exact"/>
                <w:rPr>
                  <w:sz w:val="18"/>
                  <w:szCs w:val="18"/>
                  <w:lang w:val="en-US"/>
                </w:rPr>
              </w:pPr>
              <w:r w:rsidRPr="00686AC0">
                <w:rPr>
                  <w:sz w:val="18"/>
                  <w:szCs w:val="18"/>
                  <w:lang w:val="en-US"/>
                </w:rPr>
                <w:t>Peer-review under responsibility of</w:t>
              </w:r>
              <w:r w:rsidR="00C50658">
                <w:rPr>
                  <w:sz w:val="18"/>
                  <w:szCs w:val="18"/>
                  <w:lang w:val="en-US"/>
                </w:rPr>
                <w:t xml:space="preserve"> </w:t>
              </w:r>
              <w:r w:rsidR="00C50658" w:rsidRPr="00C50658">
                <w:rPr>
                  <w:sz w:val="18"/>
                  <w:szCs w:val="18"/>
                  <w:lang w:val="en-US"/>
                </w:rPr>
                <w:t>the scientific committee of the 24th CIRP Conference on Life Cycle Engineering</w:t>
              </w:r>
              <w:r w:rsidRPr="00C30B81">
                <w:rPr>
                  <w:sz w:val="18"/>
                  <w:szCs w:val="18"/>
                  <w:lang w:val="en-US"/>
                </w:rPr>
                <w:t>.</w:t>
              </w:r>
            </w:p>
          </w:sdtContent>
        </w:sdt>
      </w:sdtContent>
    </w:sdt>
    <w:p w14:paraId="539866AA" w14:textId="40052426" w:rsidR="00AF4E93" w:rsidRDefault="0017435C" w:rsidP="005C65D3">
      <w:pPr>
        <w:pStyle w:val="Els-keywords"/>
      </w:pPr>
      <w:r>
        <w:t xml:space="preserve"> </w:t>
      </w:r>
      <w:r w:rsidR="00AF4E93">
        <w:rPr>
          <w:i/>
        </w:rPr>
        <w:t>Keywords:</w:t>
      </w:r>
      <w:r w:rsidR="00AF4E93">
        <w:t xml:space="preserve"> </w:t>
      </w:r>
      <w:r w:rsidR="005C65D3">
        <w:t xml:space="preserve">Cloud manufacturing ecosystem; </w:t>
      </w:r>
      <w:del w:id="3" w:author="Vic" w:date="2016-09-08T22:05:00Z">
        <w:r w:rsidR="005C65D3" w:rsidDel="008D6F1F">
          <w:delText xml:space="preserve">Resource </w:delText>
        </w:r>
      </w:del>
      <w:ins w:id="4" w:author="Vic" w:date="2016-09-08T22:05:00Z">
        <w:r w:rsidR="008D6F1F">
          <w:t xml:space="preserve">resource </w:t>
        </w:r>
      </w:ins>
      <w:r w:rsidR="005C65D3">
        <w:t xml:space="preserve">servitization and optimization; </w:t>
      </w:r>
      <w:ins w:id="5" w:author="Vic" w:date="2016-09-08T22:05:00Z">
        <w:r w:rsidR="008D6F1F">
          <w:t xml:space="preserve">operation </w:t>
        </w:r>
      </w:ins>
      <w:r w:rsidR="005C65D3">
        <w:t xml:space="preserve">mode; </w:t>
      </w:r>
      <w:del w:id="6" w:author="Vic" w:date="2016-09-08T22:05:00Z">
        <w:r w:rsidR="005C65D3" w:rsidDel="008D6F1F">
          <w:delText xml:space="preserve">Manufacturing </w:delText>
        </w:r>
      </w:del>
      <w:ins w:id="7" w:author="Vic" w:date="2016-09-08T22:05:00Z">
        <w:r w:rsidR="008D6F1F">
          <w:t xml:space="preserve">manufacturing </w:t>
        </w:r>
      </w:ins>
      <w:r w:rsidR="005C65D3">
        <w:t xml:space="preserve">evolution; </w:t>
      </w:r>
      <w:r w:rsidR="008D6F1F">
        <w:t>agent</w:t>
      </w:r>
      <w:r w:rsidR="005C65D3">
        <w:t>-based simulation</w:t>
      </w:r>
    </w:p>
    <w:p w14:paraId="18A7620D" w14:textId="77777777" w:rsidR="00AD6F25" w:rsidRDefault="00AD6F25" w:rsidP="00391FF1">
      <w:pPr>
        <w:pStyle w:val="Els-1storder-head"/>
        <w:numPr>
          <w:ilvl w:val="0"/>
          <w:numId w:val="0"/>
        </w:numPr>
        <w:sectPr w:rsidR="00AD6F25" w:rsidSect="00E46DA6">
          <w:headerReference w:type="even" r:id="rId11"/>
          <w:headerReference w:type="default" r:id="rId12"/>
          <w:headerReference w:type="first" r:id="rId13"/>
          <w:footerReference w:type="first" r:id="rId14"/>
          <w:footnotePr>
            <w:numFmt w:val="chicago"/>
          </w:footnotePr>
          <w:type w:val="continuous"/>
          <w:pgSz w:w="11907" w:h="16840" w:code="161"/>
          <w:pgMar w:top="731" w:right="675" w:bottom="1140" w:left="851" w:header="737" w:footer="1134" w:gutter="0"/>
          <w:cols w:space="720"/>
          <w:titlePg/>
          <w:docGrid w:linePitch="360"/>
        </w:sectPr>
      </w:pPr>
    </w:p>
    <w:p w14:paraId="68693B7A" w14:textId="77777777" w:rsidR="00AD6F25" w:rsidRDefault="00391FF1">
      <w:pPr>
        <w:pStyle w:val="Els-1storder-head"/>
      </w:pPr>
      <w:r>
        <w:lastRenderedPageBreak/>
        <w:t>Introduction</w:t>
      </w:r>
    </w:p>
    <w:p w14:paraId="281B9E59" w14:textId="74F4A897" w:rsidR="00D474AE" w:rsidRDefault="00D474AE" w:rsidP="00D474AE">
      <w:pPr>
        <w:pStyle w:val="Els-body-text"/>
      </w:pPr>
      <w:r>
        <w:t xml:space="preserve">The relationship among </w:t>
      </w:r>
      <w:r w:rsidR="008D6F1F">
        <w:t>entities</w:t>
      </w:r>
      <w:r>
        <w:t xml:space="preserve"> in </w:t>
      </w:r>
      <w:r w:rsidR="008D6F1F">
        <w:t xml:space="preserve">a </w:t>
      </w:r>
      <w:r>
        <w:t xml:space="preserve">cloud manufacturing system become more complicated than that in </w:t>
      </w:r>
      <w:del w:id="8" w:author="Vic" w:date="2016-09-08T22:07:00Z">
        <w:r w:rsidDel="008D6F1F">
          <w:delText xml:space="preserve">normal </w:delText>
        </w:r>
      </w:del>
      <w:r w:rsidR="008D6F1F">
        <w:t xml:space="preserve">existing </w:t>
      </w:r>
      <w:r>
        <w:t>manufacturing system</w:t>
      </w:r>
      <w:r w:rsidR="008D6F1F">
        <w:t>s</w:t>
      </w:r>
      <w:r>
        <w:t xml:space="preserve">, since the </w:t>
      </w:r>
      <w:del w:id="9" w:author="Vic" w:date="2016-09-08T22:08:00Z">
        <w:r w:rsidDel="008D6F1F">
          <w:delText xml:space="preserve">integrated </w:delText>
        </w:r>
      </w:del>
      <w:r w:rsidR="008D6F1F">
        <w:t xml:space="preserve">integration of </w:t>
      </w:r>
      <w:r>
        <w:t xml:space="preserve">advanced technologies makes it possible </w:t>
      </w:r>
      <w:del w:id="10" w:author="Vic" w:date="2016-09-08T22:08:00Z">
        <w:r w:rsidDel="008D6F1F">
          <w:delText>to let</w:delText>
        </w:r>
      </w:del>
      <w:r w:rsidR="008D6F1F">
        <w:t>for</w:t>
      </w:r>
      <w:r>
        <w:t xml:space="preserve"> individual </w:t>
      </w:r>
      <w:r w:rsidR="008D6F1F">
        <w:t xml:space="preserve">to </w:t>
      </w:r>
      <w:r>
        <w:t xml:space="preserve">make decisions depend on </w:t>
      </w:r>
      <w:r w:rsidR="008D6F1F">
        <w:t>enriched information</w:t>
      </w:r>
      <w:del w:id="11" w:author="Vic" w:date="2016-09-08T22:09:00Z">
        <w:r w:rsidDel="008D6F1F">
          <w:delText>the surroundings and others'</w:delText>
        </w:r>
      </w:del>
      <w:r>
        <w:t>. Demander</w:t>
      </w:r>
      <w:r w:rsidR="008D6F1F">
        <w:t>s</w:t>
      </w:r>
      <w:r>
        <w:t xml:space="preserve"> prefer high quality </w:t>
      </w:r>
      <w:r w:rsidR="008D6F1F">
        <w:rPr>
          <w:rFonts w:hint="eastAsia"/>
          <w:lang w:eastAsia="zh-CN"/>
        </w:rPr>
        <w:t xml:space="preserve">of </w:t>
      </w:r>
      <w:r>
        <w:t>performance</w:t>
      </w:r>
      <w:r w:rsidR="008D6F1F">
        <w:t>,</w:t>
      </w:r>
      <w:r>
        <w:t xml:space="preserve"> while provider</w:t>
      </w:r>
      <w:r w:rsidR="008D6F1F">
        <w:t>s</w:t>
      </w:r>
      <w:r>
        <w:t xml:space="preserve"> prefer high use rate of </w:t>
      </w:r>
      <w:del w:id="12" w:author="Vic" w:date="2016-09-08T22:10:00Z">
        <w:r w:rsidDel="008D6F1F">
          <w:delText xml:space="preserve">their </w:delText>
        </w:r>
      </w:del>
      <w:r>
        <w:t>resource</w:t>
      </w:r>
      <w:ins w:id="13" w:author="Vic" w:date="2016-09-08T22:11:00Z">
        <w:r w:rsidR="008D6F1F">
          <w:t>.</w:t>
        </w:r>
      </w:ins>
      <w:del w:id="14" w:author="Vic" w:date="2016-09-08T22:11:00Z">
        <w:r w:rsidDel="008D6F1F">
          <w:delText>, the</w:delText>
        </w:r>
      </w:del>
      <w:r w:rsidR="008D6F1F">
        <w:t xml:space="preserve"> A</w:t>
      </w:r>
      <w:r>
        <w:t xml:space="preserve"> cloud platform operator prefer</w:t>
      </w:r>
      <w:ins w:id="15" w:author="Vic" w:date="2016-09-08T22:11:00Z">
        <w:r w:rsidR="008D6F1F">
          <w:t>s</w:t>
        </w:r>
      </w:ins>
      <w:r>
        <w:t xml:space="preserve"> </w:t>
      </w:r>
      <w:ins w:id="16" w:author="Vic" w:date="2016-09-08T22:11:00Z">
        <w:r w:rsidR="008D6F1F">
          <w:t xml:space="preserve">a </w:t>
        </w:r>
      </w:ins>
      <w:ins w:id="17" w:author="Vic" w:date="2016-09-08T22:12:00Z">
        <w:r w:rsidR="008D6F1F">
          <w:rPr>
            <w:rFonts w:hint="eastAsia"/>
            <w:lang w:eastAsia="zh-CN"/>
          </w:rPr>
          <w:t>smaller</w:t>
        </w:r>
        <w:r w:rsidR="008D6F1F">
          <w:rPr>
            <w:lang w:eastAsia="zh-CN"/>
          </w:rPr>
          <w:t xml:space="preserve"> </w:t>
        </w:r>
      </w:ins>
      <w:r>
        <w:t xml:space="preserve">amount of </w:t>
      </w:r>
      <w:commentRangeStart w:id="18"/>
      <w:r>
        <w:t>registered resource</w:t>
      </w:r>
      <w:commentRangeEnd w:id="18"/>
      <w:r w:rsidR="008D6F1F">
        <w:rPr>
          <w:rStyle w:val="ad"/>
          <w:lang w:val="en-GB"/>
        </w:rPr>
        <w:commentReference w:id="18"/>
      </w:r>
      <w:r>
        <w:t xml:space="preserve"> when dealing with almost arriving needs for </w:t>
      </w:r>
      <w:del w:id="19" w:author="Vic" w:date="2016-09-08T22:13:00Z">
        <w:r w:rsidDel="002A68EC">
          <w:delText xml:space="preserve">an </w:delText>
        </w:r>
      </w:del>
      <w:r>
        <w:t xml:space="preserve">easier maintenance. These preferences stimulate the emergence of good service pattern that will lead to the evolution of </w:t>
      </w:r>
      <w:commentRangeStart w:id="20"/>
      <w:r>
        <w:t>manufacturing pattern in the cloud manufacturing ecosystem</w:t>
      </w:r>
      <w:commentRangeEnd w:id="20"/>
      <w:r w:rsidR="002A68EC">
        <w:rPr>
          <w:rStyle w:val="ad"/>
          <w:lang w:val="en-GB"/>
        </w:rPr>
        <w:commentReference w:id="20"/>
      </w:r>
      <w:r>
        <w:t>. Hence, it's important to identify</w:t>
      </w:r>
      <w:r w:rsidR="002A68EC">
        <w:t xml:space="preserve"> a</w:t>
      </w:r>
      <w:r>
        <w:t xml:space="preserve"> </w:t>
      </w:r>
      <w:r w:rsidR="002A68EC">
        <w:t xml:space="preserve">suitable </w:t>
      </w:r>
      <w:r>
        <w:t>operation mode that help</w:t>
      </w:r>
      <w:r w:rsidR="002A68EC">
        <w:t>s</w:t>
      </w:r>
      <w:r>
        <w:t xml:space="preserve"> the evolution. </w:t>
      </w:r>
    </w:p>
    <w:p w14:paraId="46968CCE" w14:textId="5A31B852" w:rsidR="00F1622B" w:rsidRPr="00F1622B" w:rsidRDefault="00D474AE" w:rsidP="00D474AE">
      <w:pPr>
        <w:pStyle w:val="Els-body-text"/>
      </w:pPr>
      <w:r>
        <w:t xml:space="preserve">In this paper, an original operation mode </w:t>
      </w:r>
      <w:r w:rsidR="002A68EC">
        <w:t xml:space="preserve">is designed </w:t>
      </w:r>
      <w:r>
        <w:t>to describe the basic decision</w:t>
      </w:r>
      <w:r w:rsidR="002A68EC">
        <w:t>-</w:t>
      </w:r>
      <w:r>
        <w:t xml:space="preserve">makings in cloud manufacturing ecosystem, then </w:t>
      </w:r>
      <w:r w:rsidR="002A68EC">
        <w:t xml:space="preserve">three </w:t>
      </w:r>
      <w:r>
        <w:t>extensions</w:t>
      </w:r>
      <w:r w:rsidR="002A68EC">
        <w:t>, namely</w:t>
      </w:r>
      <w:r>
        <w:t xml:space="preserve"> incubation mode and outsourcing mode</w:t>
      </w:r>
      <w:r w:rsidR="006936B7">
        <w:t>, and metabolism mode</w:t>
      </w:r>
      <w:r w:rsidR="002A68EC">
        <w:t>, are proposed</w:t>
      </w:r>
      <w:r>
        <w:t xml:space="preserve">. </w:t>
      </w:r>
      <w:r>
        <w:lastRenderedPageBreak/>
        <w:t xml:space="preserve">Finally, </w:t>
      </w:r>
      <w:del w:id="21" w:author="Vic" w:date="2016-09-08T22:18:00Z">
        <w:r w:rsidDel="002A68EC">
          <w:delText xml:space="preserve">we deigned </w:delText>
        </w:r>
      </w:del>
      <w:r>
        <w:t xml:space="preserve">an experiment to validate these synthetic operation modes </w:t>
      </w:r>
      <w:ins w:id="22" w:author="Vic" w:date="2016-09-08T22:18:00Z">
        <w:r w:rsidR="002A68EC">
          <w:t xml:space="preserve">are designed </w:t>
        </w:r>
      </w:ins>
      <w:del w:id="23" w:author="Vic" w:date="2016-09-08T22:18:00Z">
        <w:r w:rsidDel="002A68EC">
          <w:delText xml:space="preserve">in </w:delText>
        </w:r>
      </w:del>
      <w:ins w:id="24" w:author="Vic" w:date="2016-09-08T22:18:00Z">
        <w:r w:rsidR="002A68EC">
          <w:t xml:space="preserve">using </w:t>
        </w:r>
      </w:ins>
      <w:r>
        <w:t>an agent-based simulation method.</w:t>
      </w:r>
    </w:p>
    <w:p w14:paraId="18A497D3" w14:textId="77777777" w:rsidR="00AD6F25" w:rsidRDefault="00391FF1" w:rsidP="00391FF1">
      <w:pPr>
        <w:pStyle w:val="Els-1storder-head"/>
      </w:pPr>
      <w:r w:rsidRPr="00391FF1">
        <w:t>Review on cloud manufacturing</w:t>
      </w:r>
      <w:r>
        <w:t xml:space="preserve"> and simulation</w:t>
      </w:r>
    </w:p>
    <w:p w14:paraId="7D613D16" w14:textId="77777777" w:rsidR="00D474AE" w:rsidRDefault="00D474AE" w:rsidP="00D474AE">
      <w:pPr>
        <w:pStyle w:val="Els-body-text"/>
      </w:pPr>
      <w:r>
        <w:t xml:space="preserve">In cloud manufacturing context, platform operator can </w:t>
      </w:r>
      <w:r w:rsidR="00732A12">
        <w:t>manage</w:t>
      </w:r>
      <w:r>
        <w:t xml:space="preserve"> manufacturing service that encapsulated with distributed manufacturing resources intensively with appropriate business mode</w:t>
      </w:r>
      <w:r w:rsidR="00AD282D" w:rsidRPr="00AD282D">
        <w:t>l</w:t>
      </w:r>
      <w:ins w:id="25" w:author="Vic" w:date="2016-09-08T22:09:00Z">
        <w:r w:rsidR="008D6F1F">
          <w:t xml:space="preserve"> </w:t>
        </w:r>
      </w:ins>
      <w:r w:rsidR="00AD282D" w:rsidRPr="00AD282D">
        <w:t>[1],</w:t>
      </w:r>
      <w:r>
        <w:t xml:space="preserve"> modular approaches and multi-layer architectures are the most common approaches to build </w:t>
      </w:r>
      <w:del w:id="26" w:author="Vic" w:date="2016-09-08T22:19:00Z">
        <w:r w:rsidDel="002A68EC">
          <w:delText xml:space="preserve">the </w:delText>
        </w:r>
      </w:del>
      <w:ins w:id="27" w:author="Vic" w:date="2016-09-08T22:19:00Z">
        <w:r w:rsidR="002A68EC">
          <w:t xml:space="preserve">a </w:t>
        </w:r>
      </w:ins>
      <w:r>
        <w:t>cloud manufacturing platform or system framework</w:t>
      </w:r>
      <w:ins w:id="28" w:author="Vic" w:date="2016-09-08T22:09:00Z">
        <w:r w:rsidR="008D6F1F">
          <w:t xml:space="preserve"> </w:t>
        </w:r>
      </w:ins>
      <w:r w:rsidR="00732A12">
        <w:t>[2</w:t>
      </w:r>
      <w:proofErr w:type="gramStart"/>
      <w:r w:rsidR="00732A12">
        <w:t>,</w:t>
      </w:r>
      <w:r w:rsidR="00AD282D" w:rsidRPr="00AD282D">
        <w:t>3</w:t>
      </w:r>
      <w:proofErr w:type="gramEnd"/>
      <w:r w:rsidR="00AD282D" w:rsidRPr="00AD282D">
        <w:t>]</w:t>
      </w:r>
      <w:r>
        <w:t xml:space="preserve">, </w:t>
      </w:r>
      <w:proofErr w:type="spellStart"/>
      <w:r>
        <w:t>Lv</w:t>
      </w:r>
      <w:proofErr w:type="spellEnd"/>
      <w:r>
        <w:t xml:space="preserve"> use</w:t>
      </w:r>
      <w:ins w:id="29" w:author="Vic" w:date="2016-09-08T22:19:00Z">
        <w:r w:rsidR="002A68EC">
          <w:t>d</w:t>
        </w:r>
      </w:ins>
      <w:r>
        <w:t xml:space="preserve"> </w:t>
      </w:r>
      <w:ins w:id="30" w:author="Vic" w:date="2016-09-08T22:19:00Z">
        <w:r w:rsidR="002A68EC">
          <w:t xml:space="preserve">the </w:t>
        </w:r>
      </w:ins>
      <w:r>
        <w:t>list of views to depict this multi-layer architecture</w:t>
      </w:r>
      <w:ins w:id="31" w:author="Vic" w:date="2016-09-08T22:09:00Z">
        <w:r w:rsidR="008D6F1F">
          <w:t xml:space="preserve"> </w:t>
        </w:r>
      </w:ins>
      <w:r w:rsidR="00AD282D" w:rsidRPr="00AD282D">
        <w:t>[4]</w:t>
      </w:r>
      <w:r>
        <w:t xml:space="preserve">. </w:t>
      </w:r>
    </w:p>
    <w:p w14:paraId="1671611E" w14:textId="77777777" w:rsidR="00D474AE" w:rsidRDefault="00D474AE" w:rsidP="00D474AE">
      <w:pPr>
        <w:pStyle w:val="Els-body-text"/>
      </w:pPr>
      <w:proofErr w:type="spellStart"/>
      <w:r>
        <w:t>Servitization</w:t>
      </w:r>
      <w:proofErr w:type="spellEnd"/>
      <w:r>
        <w:t xml:space="preserve"> is the key philosophy to operate cloud manufacturing</w:t>
      </w:r>
      <w:ins w:id="32" w:author="Vic" w:date="2016-09-08T22:20:00Z">
        <w:r w:rsidR="002A68EC">
          <w:t xml:space="preserve"> </w:t>
        </w:r>
      </w:ins>
      <w:r w:rsidR="00AD282D" w:rsidRPr="00AD282D">
        <w:t>[5]</w:t>
      </w:r>
      <w:ins w:id="33" w:author="Vic" w:date="2016-09-08T22:20:00Z">
        <w:r w:rsidR="002A68EC">
          <w:t>.</w:t>
        </w:r>
      </w:ins>
      <w:del w:id="34" w:author="Vic" w:date="2016-09-08T22:20:00Z">
        <w:r w:rsidDel="002A68EC">
          <w:delText>,</w:delText>
        </w:r>
      </w:del>
      <w:r>
        <w:t xml:space="preserve"> </w:t>
      </w:r>
      <w:ins w:id="35" w:author="Vic" w:date="2016-09-08T22:20:00Z">
        <w:r w:rsidR="002A68EC">
          <w:t xml:space="preserve">A </w:t>
        </w:r>
      </w:ins>
      <w:r>
        <w:t>service can be created statically which come</w:t>
      </w:r>
      <w:ins w:id="36" w:author="Vic" w:date="2016-09-08T22:20:00Z">
        <w:r w:rsidR="002A68EC">
          <w:t>s</w:t>
        </w:r>
      </w:ins>
      <w:r>
        <w:t xml:space="preserve"> along with </w:t>
      </w:r>
      <w:ins w:id="37" w:author="Vic" w:date="2016-09-08T22:20:00Z">
        <w:r w:rsidR="002A68EC">
          <w:t xml:space="preserve">a </w:t>
        </w:r>
      </w:ins>
      <w:r>
        <w:t>provider</w:t>
      </w:r>
      <w:ins w:id="38" w:author="Vic" w:date="2016-09-08T22:20:00Z">
        <w:r w:rsidR="002A68EC">
          <w:t xml:space="preserve"> </w:t>
        </w:r>
      </w:ins>
      <w:r w:rsidR="00AD282D" w:rsidRPr="00AD282D">
        <w:t>[2]</w:t>
      </w:r>
      <w:ins w:id="39" w:author="Vic" w:date="2016-09-08T22:20:00Z">
        <w:r w:rsidR="002A68EC">
          <w:t>,</w:t>
        </w:r>
      </w:ins>
      <w:r>
        <w:t xml:space="preserve"> or can be created dynamically according t</w:t>
      </w:r>
      <w:r w:rsidR="00732A12">
        <w:t xml:space="preserve">o task pattern, such </w:t>
      </w:r>
      <w:del w:id="40" w:author="Vic" w:date="2016-09-08T22:21:00Z">
        <w:r w:rsidR="00732A12" w:rsidDel="002A68EC">
          <w:delText xml:space="preserve">method </w:delText>
        </w:r>
      </w:del>
      <w:r w:rsidR="00732A12">
        <w:t>as ‘</w:t>
      </w:r>
      <w:r>
        <w:t>Multi-Composition for Each</w:t>
      </w:r>
      <w:r w:rsidR="00732A12">
        <w:t xml:space="preserve"> Task’</w:t>
      </w:r>
      <w:ins w:id="41" w:author="Vic" w:date="2016-09-08T22:21:00Z">
        <w:r w:rsidR="002A68EC">
          <w:t xml:space="preserve"> </w:t>
        </w:r>
      </w:ins>
      <w:r w:rsidR="00AD282D" w:rsidRPr="00AD282D">
        <w:t>[6]</w:t>
      </w:r>
      <w:r w:rsidR="00AD282D">
        <w:t xml:space="preserve"> </w:t>
      </w:r>
      <w:r>
        <w:t xml:space="preserve">that combines incompetent service </w:t>
      </w:r>
      <w:del w:id="42" w:author="Vic" w:date="2016-09-08T22:21:00Z">
        <w:r w:rsidDel="002A68EC">
          <w:delText xml:space="preserve">into </w:delText>
        </w:r>
      </w:del>
      <w:ins w:id="43" w:author="Vic" w:date="2016-09-08T22:21:00Z">
        <w:r w:rsidR="002A68EC">
          <w:t xml:space="preserve">as </w:t>
        </w:r>
      </w:ins>
      <w:r>
        <w:t>a whole</w:t>
      </w:r>
      <w:del w:id="44" w:author="Vic" w:date="2016-09-08T22:22:00Z">
        <w:r w:rsidDel="002A68EC">
          <w:delText xml:space="preserve">, </w:delText>
        </w:r>
      </w:del>
      <w:ins w:id="45" w:author="Vic" w:date="2016-09-08T22:22:00Z">
        <w:r w:rsidR="002A68EC">
          <w:t xml:space="preserve">. A </w:t>
        </w:r>
      </w:ins>
      <w:r>
        <w:t>service can also be created by AI planning-based automatic composition framework</w:t>
      </w:r>
      <w:ins w:id="46" w:author="Vic" w:date="2016-09-08T22:22:00Z">
        <w:r w:rsidR="002A68EC">
          <w:t xml:space="preserve"> </w:t>
        </w:r>
      </w:ins>
      <w:r w:rsidR="00AD282D" w:rsidRPr="00AD282D">
        <w:t>[7]</w:t>
      </w:r>
      <w:r>
        <w:t xml:space="preserve">. </w:t>
      </w:r>
    </w:p>
    <w:p w14:paraId="16A77393" w14:textId="77777777" w:rsidR="00D474AE" w:rsidRPr="00D474AE" w:rsidRDefault="00D474AE" w:rsidP="00D474AE">
      <w:pPr>
        <w:pStyle w:val="Els-body-text"/>
      </w:pPr>
      <w:r>
        <w:lastRenderedPageBreak/>
        <w:t xml:space="preserve">Simulation approach </w:t>
      </w:r>
      <w:del w:id="47" w:author="Vic" w:date="2016-09-08T22:22:00Z">
        <w:r w:rsidDel="002A68EC">
          <w:delText xml:space="preserve">have </w:delText>
        </w:r>
      </w:del>
      <w:ins w:id="48" w:author="Vic" w:date="2016-09-08T22:22:00Z">
        <w:r w:rsidR="002A68EC">
          <w:t xml:space="preserve">has </w:t>
        </w:r>
      </w:ins>
      <w:r>
        <w:t>been widely use</w:t>
      </w:r>
      <w:r w:rsidR="00AD282D">
        <w:t>d</w:t>
      </w:r>
      <w:r>
        <w:t xml:space="preserve"> in manufacturing system</w:t>
      </w:r>
      <w:ins w:id="49" w:author="Vic" w:date="2016-09-08T22:22:00Z">
        <w:r w:rsidR="002A68EC">
          <w:t>s</w:t>
        </w:r>
      </w:ins>
      <w:r>
        <w:t xml:space="preserve"> on operation</w:t>
      </w:r>
      <w:del w:id="50" w:author="Vic" w:date="2016-09-08T22:22:00Z">
        <w:r w:rsidDel="002A68EC">
          <w:delText>s</w:delText>
        </w:r>
      </w:del>
      <w:r>
        <w:t xml:space="preserve"> planning and scheduling, real-time control, operating </w:t>
      </w:r>
      <w:del w:id="51" w:author="Vic" w:date="2016-09-08T22:23:00Z">
        <w:r w:rsidDel="007069B3">
          <w:delText>polities</w:delText>
        </w:r>
      </w:del>
      <w:ins w:id="52" w:author="Vic" w:date="2016-09-08T22:23:00Z">
        <w:r w:rsidR="007069B3">
          <w:t>policies</w:t>
        </w:r>
      </w:ins>
      <w:r>
        <w:t>, performance analysis</w:t>
      </w:r>
      <w:ins w:id="53" w:author="Vic" w:date="2016-09-08T22:23:00Z">
        <w:r w:rsidR="002A68EC">
          <w:t xml:space="preserve"> </w:t>
        </w:r>
      </w:ins>
      <w:r w:rsidR="00AD282D" w:rsidRPr="00AD282D">
        <w:t>[8]</w:t>
      </w:r>
      <w:r>
        <w:t>. In operating policies field, scheduling policies can be tested with simulation performance under given machine condition</w:t>
      </w:r>
      <w:r w:rsidR="00AD282D" w:rsidRPr="00AD282D">
        <w:t>s</w:t>
      </w:r>
      <w:ins w:id="54" w:author="Vic" w:date="2016-09-08T22:23:00Z">
        <w:r w:rsidR="007069B3">
          <w:t xml:space="preserve"> </w:t>
        </w:r>
      </w:ins>
      <w:r w:rsidR="00AD282D" w:rsidRPr="00AD282D">
        <w:t>[9]</w:t>
      </w:r>
      <w:r>
        <w:t>, machine</w:t>
      </w:r>
      <w:r w:rsidR="00AD282D">
        <w:t xml:space="preserve"> </w:t>
      </w:r>
      <w:r>
        <w:t>segmentation policies can be simulated in a combined MRP and Kanban production system</w:t>
      </w:r>
      <w:ins w:id="55" w:author="Vic" w:date="2016-09-08T22:23:00Z">
        <w:r w:rsidR="007069B3">
          <w:t xml:space="preserve"> </w:t>
        </w:r>
      </w:ins>
      <w:r w:rsidR="00AD282D" w:rsidRPr="00AD282D">
        <w:t>[10]</w:t>
      </w:r>
      <w:r>
        <w:t xml:space="preserve">. </w:t>
      </w:r>
      <w:proofErr w:type="spellStart"/>
      <w:r>
        <w:t>Mourtzis</w:t>
      </w:r>
      <w:proofErr w:type="spellEnd"/>
      <w:r>
        <w:t xml:space="preserve"> et al.</w:t>
      </w:r>
      <w:ins w:id="56" w:author="Vic" w:date="2016-09-08T22:24:00Z">
        <w:r w:rsidR="007069B3">
          <w:t xml:space="preserve"> </w:t>
        </w:r>
      </w:ins>
      <w:r w:rsidR="00AD282D" w:rsidRPr="00AD282D">
        <w:t>[11]</w:t>
      </w:r>
      <w:r>
        <w:t xml:space="preserve"> explored a series of simulation-based solutions in industrial practice</w:t>
      </w:r>
      <w:ins w:id="57" w:author="Vic" w:date="2016-09-08T22:24:00Z">
        <w:r w:rsidR="007069B3">
          <w:t>s</w:t>
        </w:r>
      </w:ins>
      <w:r>
        <w:t xml:space="preserve"> and </w:t>
      </w:r>
      <w:del w:id="58" w:author="Vic" w:date="2016-09-08T22:24:00Z">
        <w:r w:rsidDel="007069B3">
          <w:delText xml:space="preserve">considered </w:delText>
        </w:r>
      </w:del>
      <w:ins w:id="59" w:author="Vic" w:date="2016-09-08T22:24:00Z">
        <w:r w:rsidR="007069B3">
          <w:t xml:space="preserve">concluded </w:t>
        </w:r>
      </w:ins>
      <w:r>
        <w:t>that research trends are Internet</w:t>
      </w:r>
      <w:ins w:id="60" w:author="Vic" w:date="2016-09-08T22:24:00Z">
        <w:r w:rsidR="007069B3">
          <w:t>-</w:t>
        </w:r>
      </w:ins>
      <w:r>
        <w:t xml:space="preserve"> and cloud</w:t>
      </w:r>
      <w:ins w:id="61" w:author="Vic" w:date="2016-09-08T22:23:00Z">
        <w:r w:rsidR="007069B3">
          <w:t>-</w:t>
        </w:r>
      </w:ins>
      <w:del w:id="62" w:author="Vic" w:date="2016-09-08T22:23:00Z">
        <w:r w:rsidDel="007069B3">
          <w:delText xml:space="preserve"> </w:delText>
        </w:r>
      </w:del>
      <w:r>
        <w:t xml:space="preserve">based </w:t>
      </w:r>
      <w:del w:id="63" w:author="Vic" w:date="2016-09-08T22:24:00Z">
        <w:r w:rsidDel="007069B3">
          <w:delText>situation</w:delText>
        </w:r>
      </w:del>
      <w:ins w:id="64" w:author="Vic" w:date="2016-09-08T22:24:00Z">
        <w:r w:rsidR="007069B3">
          <w:t>simulation</w:t>
        </w:r>
      </w:ins>
      <w:r>
        <w:t>.</w:t>
      </w:r>
    </w:p>
    <w:p w14:paraId="3109804E" w14:textId="77777777" w:rsidR="00391FF1" w:rsidRDefault="00391FF1" w:rsidP="00391FF1">
      <w:pPr>
        <w:pStyle w:val="Els-1storder-head"/>
      </w:pPr>
      <w:r w:rsidRPr="00391FF1">
        <w:t>Design of the ecosystem</w:t>
      </w:r>
    </w:p>
    <w:p w14:paraId="548C0920" w14:textId="77777777" w:rsidR="00B92229" w:rsidRDefault="00B92229" w:rsidP="00B92229">
      <w:pPr>
        <w:pStyle w:val="Els-2ndorder-head"/>
      </w:pPr>
      <w:commentRangeStart w:id="65"/>
      <w:r>
        <w:t>Preliminaries</w:t>
      </w:r>
      <w:commentRangeEnd w:id="65"/>
      <w:r w:rsidR="006936B7">
        <w:rPr>
          <w:rStyle w:val="ad"/>
          <w:i w:val="0"/>
          <w:lang w:val="en-GB"/>
        </w:rPr>
        <w:commentReference w:id="65"/>
      </w:r>
    </w:p>
    <w:p w14:paraId="1B46F3D5" w14:textId="77777777" w:rsidR="00743051" w:rsidRDefault="00CA66A0" w:rsidP="00CA66A0">
      <w:pPr>
        <w:pStyle w:val="Els-body-text"/>
      </w:pPr>
      <w:r>
        <w:t xml:space="preserve">Before </w:t>
      </w:r>
      <w:ins w:id="66" w:author="Vic" w:date="2016-09-08T22:24:00Z">
        <w:r w:rsidR="007069B3">
          <w:t xml:space="preserve">introducing </w:t>
        </w:r>
      </w:ins>
      <w:r>
        <w:t>the design of the ecosystem, we specify some basic concepts</w:t>
      </w:r>
      <w:ins w:id="67" w:author="Vic" w:date="2016-09-08T22:25:00Z">
        <w:r w:rsidR="007069B3">
          <w:t>,</w:t>
        </w:r>
      </w:ins>
      <w:del w:id="68" w:author="Vic" w:date="2016-09-08T22:25:00Z">
        <w:r w:rsidDel="007069B3">
          <w:delText>:</w:delText>
        </w:r>
      </w:del>
    </w:p>
    <w:p w14:paraId="0C04F8BD" w14:textId="77777777" w:rsidR="00CA66A0" w:rsidRDefault="00CA66A0" w:rsidP="00CA66A0">
      <w:pPr>
        <w:pStyle w:val="Els-bulletlist"/>
      </w:pPr>
      <w:commentRangeStart w:id="69"/>
      <w:r w:rsidRPr="00CA66A0">
        <w:t>Provider: the individual who provide</w:t>
      </w:r>
      <w:ins w:id="70" w:author="Vic" w:date="2016-09-08T22:25:00Z">
        <w:r w:rsidR="007069B3">
          <w:t>s</w:t>
        </w:r>
      </w:ins>
      <w:r w:rsidRPr="00CA66A0">
        <w:t xml:space="preserve"> resource;</w:t>
      </w:r>
      <w:commentRangeEnd w:id="69"/>
      <w:r w:rsidR="007069B3">
        <w:rPr>
          <w:rStyle w:val="ad"/>
          <w:lang w:val="en-GB"/>
        </w:rPr>
        <w:commentReference w:id="69"/>
      </w:r>
    </w:p>
    <w:p w14:paraId="35C733A4" w14:textId="77777777" w:rsidR="00FA2E27" w:rsidRDefault="00FA2E27" w:rsidP="00FA2E27">
      <w:pPr>
        <w:pStyle w:val="Els-bulletlist"/>
      </w:pPr>
      <w:r w:rsidRPr="00FA2E27">
        <w:t>Resource: the basic task process object with renewable capacity and unique type;</w:t>
      </w:r>
    </w:p>
    <w:p w14:paraId="3614F145" w14:textId="77777777" w:rsidR="00FA2E27" w:rsidRDefault="00FA2E27" w:rsidP="00FA2E27">
      <w:pPr>
        <w:pStyle w:val="Els-bulletlist"/>
      </w:pPr>
      <w:r w:rsidRPr="00FA2E27">
        <w:t>Demander: the individual who publish</w:t>
      </w:r>
      <w:ins w:id="71" w:author="Vic" w:date="2016-09-08T22:27:00Z">
        <w:r w:rsidR="007069B3">
          <w:t>es</w:t>
        </w:r>
      </w:ins>
      <w:r w:rsidRPr="00FA2E27">
        <w:t xml:space="preserve"> order</w:t>
      </w:r>
      <w:ins w:id="72" w:author="Vic" w:date="2016-09-08T22:27:00Z">
        <w:r w:rsidR="007069B3">
          <w:t>s</w:t>
        </w:r>
      </w:ins>
      <w:r w:rsidRPr="00FA2E27">
        <w:t xml:space="preserve"> that contain bunch of tasks;</w:t>
      </w:r>
    </w:p>
    <w:p w14:paraId="5C78C3F9" w14:textId="77777777" w:rsidR="00FA2E27" w:rsidRDefault="00FA2E27" w:rsidP="00FA2E27">
      <w:pPr>
        <w:pStyle w:val="Els-bulletlist"/>
      </w:pPr>
      <w:r w:rsidRPr="00FA2E27">
        <w:t>Order: the task bundle like a project;</w:t>
      </w:r>
    </w:p>
    <w:p w14:paraId="2003147B" w14:textId="77777777" w:rsidR="00FA2E27" w:rsidRDefault="00FA2E27" w:rsidP="00FA2E27">
      <w:pPr>
        <w:pStyle w:val="Els-bulletlist"/>
      </w:pPr>
      <w:r w:rsidRPr="00FA2E27">
        <w:t xml:space="preserve">Task: the basic object </w:t>
      </w:r>
      <w:ins w:id="73" w:author="Vic" w:date="2016-09-08T22:26:00Z">
        <w:r w:rsidR="007069B3">
          <w:t xml:space="preserve">that </w:t>
        </w:r>
      </w:ins>
      <w:r w:rsidRPr="00FA2E27">
        <w:t>need</w:t>
      </w:r>
      <w:ins w:id="74" w:author="Vic" w:date="2016-09-08T22:26:00Z">
        <w:r w:rsidR="007069B3">
          <w:t>s</w:t>
        </w:r>
      </w:ins>
      <w:r w:rsidRPr="00FA2E27">
        <w:t xml:space="preserve"> to be processed with certain type and capacity of resource;</w:t>
      </w:r>
    </w:p>
    <w:p w14:paraId="3135712D" w14:textId="77777777" w:rsidR="00FA2E27" w:rsidRDefault="00FA2E27" w:rsidP="00FA2E27">
      <w:pPr>
        <w:pStyle w:val="Els-bulletlist"/>
      </w:pPr>
      <w:r w:rsidRPr="00FA2E27">
        <w:t>Task-part: virtual segmentation unit of one task;</w:t>
      </w:r>
    </w:p>
    <w:p w14:paraId="6A43918E" w14:textId="77777777" w:rsidR="00FA2E27" w:rsidRDefault="00FA2E27" w:rsidP="00FA2E27">
      <w:pPr>
        <w:pStyle w:val="Els-bulletlist"/>
      </w:pPr>
      <w:r w:rsidRPr="00FA2E27">
        <w:t>Product: the perform result of</w:t>
      </w:r>
      <w:ins w:id="75" w:author="Vic" w:date="2016-09-08T22:26:00Z">
        <w:r w:rsidR="007069B3">
          <w:t xml:space="preserve"> a</w:t>
        </w:r>
      </w:ins>
      <w:r w:rsidRPr="00FA2E27">
        <w:t xml:space="preserve"> task;</w:t>
      </w:r>
    </w:p>
    <w:p w14:paraId="3D33D5FE" w14:textId="77777777" w:rsidR="00FA2E27" w:rsidRDefault="00FA2E27" w:rsidP="00FA2E27">
      <w:pPr>
        <w:pStyle w:val="Els-bulletlist"/>
      </w:pPr>
      <w:r w:rsidRPr="00FA2E27">
        <w:t>Platform: the place where individual</w:t>
      </w:r>
      <w:ins w:id="76" w:author="Vic" w:date="2016-09-08T22:27:00Z">
        <w:r w:rsidR="007069B3">
          <w:t>s</w:t>
        </w:r>
      </w:ins>
      <w:r w:rsidRPr="00FA2E27">
        <w:t xml:space="preserve"> interact with other and </w:t>
      </w:r>
      <w:del w:id="77" w:author="Vic" w:date="2016-09-08T22:28:00Z">
        <w:r w:rsidRPr="00FA2E27" w:rsidDel="007069B3">
          <w:delText>environment</w:delText>
        </w:r>
      </w:del>
      <w:ins w:id="78" w:author="Vic" w:date="2016-09-08T22:28:00Z">
        <w:r w:rsidR="007069B3">
          <w:t>ecosystem</w:t>
        </w:r>
      </w:ins>
      <w:r w:rsidRPr="00FA2E27">
        <w:t>.</w:t>
      </w:r>
    </w:p>
    <w:p w14:paraId="08A55036" w14:textId="77777777" w:rsidR="00FA2E27" w:rsidRDefault="00FA2E27" w:rsidP="00FA2E27">
      <w:pPr>
        <w:pStyle w:val="Els-body-text"/>
      </w:pPr>
      <w:r>
        <w:t>With the cloud manufacturing platform operating, demander</w:t>
      </w:r>
      <w:ins w:id="79" w:author="Vic" w:date="2016-09-08T22:28:00Z">
        <w:r w:rsidR="007069B3">
          <w:t>s</w:t>
        </w:r>
      </w:ins>
      <w:r>
        <w:t xml:space="preserve"> publish order</w:t>
      </w:r>
      <w:ins w:id="80" w:author="Vic" w:date="2016-09-08T22:28:00Z">
        <w:r w:rsidR="007069B3">
          <w:t>s</w:t>
        </w:r>
      </w:ins>
      <w:r>
        <w:t xml:space="preserve"> while provider</w:t>
      </w:r>
      <w:ins w:id="81" w:author="Vic" w:date="2016-09-08T22:28:00Z">
        <w:r w:rsidR="007069B3">
          <w:t>s</w:t>
        </w:r>
      </w:ins>
      <w:r>
        <w:t xml:space="preserve"> provide resource</w:t>
      </w:r>
      <w:ins w:id="82" w:author="Vic" w:date="2016-09-08T22:28:00Z">
        <w:r w:rsidR="007069B3">
          <w:t>s</w:t>
        </w:r>
      </w:ins>
      <w:r>
        <w:t xml:space="preserve">, then they make decisions to arrange the resources to perform tasks that decomposed from order. Most recent researchers </w:t>
      </w:r>
      <w:del w:id="83" w:author="Vic" w:date="2016-09-08T22:28:00Z">
        <w:r w:rsidDel="007069B3">
          <w:delText xml:space="preserve">like </w:delText>
        </w:r>
      </w:del>
      <w:ins w:id="84" w:author="Vic" w:date="2016-09-08T22:28:00Z">
        <w:r w:rsidR="007069B3">
          <w:t xml:space="preserve">e.g. </w:t>
        </w:r>
      </w:ins>
      <w:r>
        <w:t>Wu et al.</w:t>
      </w:r>
      <w:ins w:id="85" w:author="Vic" w:date="2016-09-08T22:28:00Z">
        <w:r w:rsidR="007069B3">
          <w:t xml:space="preserve"> </w:t>
        </w:r>
      </w:ins>
      <w:r>
        <w:t>[12]</w:t>
      </w:r>
      <w:ins w:id="86" w:author="Vic" w:date="2016-09-08T22:28:00Z">
        <w:r w:rsidR="007069B3">
          <w:t>,</w:t>
        </w:r>
      </w:ins>
      <w:r>
        <w:t xml:space="preserve"> describe this operation procedure in cloud manufacturing as a tri-group user model that contains: 1) users/customers, 2) application providers and 3) physical resource providers.</w:t>
      </w:r>
      <w:r w:rsidR="00BB6AF9">
        <w:t xml:space="preserve"> </w:t>
      </w:r>
      <w:r>
        <w:t>Inspired by this model, we design the original operation mode shown in Fig. 1 as the basis.</w:t>
      </w:r>
    </w:p>
    <w:p w14:paraId="4902E06A" w14:textId="77777777" w:rsidR="00FA2E27" w:rsidRDefault="00FA2E27" w:rsidP="00FA2E27">
      <w:pPr>
        <w:keepNext/>
        <w:jc w:val="center"/>
      </w:pPr>
      <w:r>
        <w:rPr>
          <w:noProof/>
          <w:lang w:val="en-US" w:eastAsia="zh-CN"/>
        </w:rPr>
        <w:drawing>
          <wp:inline distT="0" distB="0" distL="0" distR="0" wp14:anchorId="2935C15A" wp14:editId="6F410FCC">
            <wp:extent cx="2949934" cy="814503"/>
            <wp:effectExtent l="0" t="0" r="3175"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riginal mode.jpg"/>
                    <pic:cNvPicPr/>
                  </pic:nvPicPr>
                  <pic:blipFill rotWithShape="1">
                    <a:blip r:embed="rId15">
                      <a:extLst>
                        <a:ext uri="{28A0092B-C50C-407E-A947-70E740481C1C}">
                          <a14:useLocalDpi xmlns:a14="http://schemas.microsoft.com/office/drawing/2010/main" val="0"/>
                        </a:ext>
                      </a:extLst>
                    </a:blip>
                    <a:srcRect l="1709" t="31650" r="4200" b="34856"/>
                    <a:stretch/>
                  </pic:blipFill>
                  <pic:spPr bwMode="auto">
                    <a:xfrm>
                      <a:off x="0" y="0"/>
                      <a:ext cx="2976945" cy="821961"/>
                    </a:xfrm>
                    <a:prstGeom prst="rect">
                      <a:avLst/>
                    </a:prstGeom>
                    <a:ln>
                      <a:noFill/>
                    </a:ln>
                    <a:extLst>
                      <a:ext uri="{53640926-AAD7-44D8-BBD7-CCE9431645EC}">
                        <a14:shadowObscured xmlns:a14="http://schemas.microsoft.com/office/drawing/2010/main"/>
                      </a:ext>
                    </a:extLst>
                  </pic:spPr>
                </pic:pic>
              </a:graphicData>
            </a:graphic>
          </wp:inline>
        </w:drawing>
      </w:r>
    </w:p>
    <w:p w14:paraId="0E681036" w14:textId="77777777" w:rsidR="00FA2E27" w:rsidRDefault="00FA2E27" w:rsidP="00FA2E27">
      <w:pPr>
        <w:pStyle w:val="a3"/>
        <w:jc w:val="center"/>
      </w:pPr>
      <w:commentRangeStart w:id="87"/>
      <w:r>
        <w:t xml:space="preserve">Fig. </w:t>
      </w:r>
      <w:r>
        <w:fldChar w:fldCharType="begin"/>
      </w:r>
      <w:r>
        <w:instrText xml:space="preserve"> SEQ Fig. \* ARABIC </w:instrText>
      </w:r>
      <w:r>
        <w:fldChar w:fldCharType="separate"/>
      </w:r>
      <w:r w:rsidR="00653AA0">
        <w:rPr>
          <w:noProof/>
        </w:rPr>
        <w:t>1</w:t>
      </w:r>
      <w:r>
        <w:fldChar w:fldCharType="end"/>
      </w:r>
      <w:r>
        <w:rPr>
          <w:rFonts w:hint="eastAsia"/>
        </w:rPr>
        <w:t>.</w:t>
      </w:r>
      <w:r>
        <w:t xml:space="preserve"> Original mode</w:t>
      </w:r>
      <w:commentRangeEnd w:id="87"/>
      <w:r w:rsidR="007069B3">
        <w:rPr>
          <w:rStyle w:val="ad"/>
        </w:rPr>
        <w:commentReference w:id="87"/>
      </w:r>
    </w:p>
    <w:p w14:paraId="4942A8F4" w14:textId="77777777" w:rsidR="00743051" w:rsidRDefault="00FA2E27" w:rsidP="00743051">
      <w:pPr>
        <w:pStyle w:val="Els-body-text"/>
      </w:pPr>
      <w:r>
        <w:t xml:space="preserve">In this mode, individual executes activities that interact with others depicted by object flow (full lines) and information flow (dashed lines). The demander publish order that can be described by an activity-on-node (AON) network where the node represent the task and the arc the precedence relation. Each task needs to be performed with pre-determined configuration of resources. Hence, even after response and assign procedure, the selected resource cannot start to process the task until all of other selected resources are ready, we call this procedure as resource cooperation and what each resource actually process is the task-part, which is a virtual segmentation of one task, it just like if we run one program in cloud computing platform, we actually use some quota of provider </w:t>
      </w:r>
      <w:r>
        <w:lastRenderedPageBreak/>
        <w:t>A's DB and some quota of provider B's CPU, we can consider these as task-parts. Product, the performance result after the process and assembly procedure, will be delivered to demander, then demander change the rank value of the selected resource owners according to the review of the product. Cooperation procedure is necessary because of resource capacity is limited, but task-parts belonging to one task should be processed simultaneously to make sure the required resource capacities are available. We call the task-part is active when being processed, semi-active when selected resource is cooperating, inactive when this part is just assigned to the job queue.</w:t>
      </w:r>
    </w:p>
    <w:p w14:paraId="1D588178" w14:textId="77777777" w:rsidR="00FE5A76" w:rsidRPr="008807C4" w:rsidRDefault="00FE5A76" w:rsidP="00FE5A76">
      <w:pPr>
        <w:pBdr>
          <w:top w:val="single" w:sz="4" w:space="1" w:color="auto"/>
          <w:left w:val="single" w:sz="4" w:space="0" w:color="auto"/>
          <w:bottom w:val="single" w:sz="4" w:space="7" w:color="auto"/>
          <w:right w:val="single" w:sz="4" w:space="1" w:color="auto"/>
        </w:pBdr>
        <w:tabs>
          <w:tab w:val="left" w:pos="400"/>
        </w:tabs>
        <w:spacing w:line="240" w:lineRule="exact"/>
        <w:rPr>
          <w:b/>
          <w:sz w:val="18"/>
          <w:szCs w:val="12"/>
        </w:rPr>
      </w:pPr>
      <w:r w:rsidRPr="008807C4">
        <w:rPr>
          <w:b/>
          <w:sz w:val="18"/>
          <w:szCs w:val="12"/>
        </w:rPr>
        <w:t>Nomenclature</w:t>
      </w:r>
    </w:p>
    <w:p w14:paraId="676B907D" w14:textId="77777777" w:rsidR="00FE5A76" w:rsidRPr="008C5EF5"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lang w:val="en-US"/>
        </w:rPr>
      </w:pP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r w:rsidR="00FE5A76" w:rsidRPr="008C5EF5">
        <w:rPr>
          <w:sz w:val="14"/>
          <w:szCs w:val="14"/>
        </w:rPr>
        <w:tab/>
        <w:t xml:space="preserve">Order that come with demander, who can be inquired by </w:t>
      </w:r>
      <m:oMath>
        <m:r>
          <w:rPr>
            <w:rFonts w:ascii="Cambria Math" w:hAnsi="Cambria Math"/>
            <w:sz w:val="14"/>
            <w:szCs w:val="14"/>
          </w:rPr>
          <m:t>F(⋅)</m:t>
        </m:r>
      </m:oMath>
    </w:p>
    <w:p w14:paraId="2492F895" w14:textId="77777777" w:rsidR="00FE5A76"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FE5A76" w:rsidRPr="008C5EF5">
        <w:rPr>
          <w:sz w:val="14"/>
          <w:szCs w:val="14"/>
        </w:rPr>
        <w:tab/>
      </w:r>
      <w:r w:rsidR="00FE5A76">
        <w:rPr>
          <w:sz w:val="14"/>
          <w:szCs w:val="14"/>
        </w:rPr>
        <w:t xml:space="preserve">Task belongs to </w:t>
      </w:r>
      <m:oMath>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14:paraId="3557388F" w14:textId="77777777" w:rsidR="00FE5A76"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ij</m:t>
            </m:r>
          </m:sub>
        </m:sSub>
      </m:oMath>
      <w:r w:rsidR="00FE5A76">
        <w:rPr>
          <w:sz w:val="14"/>
          <w:szCs w:val="14"/>
        </w:rPr>
        <w:tab/>
      </w:r>
      <w:r w:rsidR="00FE5A76" w:rsidRPr="007F1C5A">
        <w:rPr>
          <w:sz w:val="14"/>
          <w:szCs w:val="14"/>
        </w:rPr>
        <w:t>Process duration of</w:t>
      </w:r>
      <w:r w:rsidR="00FE5A76">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14:paraId="6E2183EA" w14:textId="77777777" w:rsidR="00FE5A76"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γ</m:t>
            </m:r>
          </m:e>
          <m:sub>
            <m:r>
              <w:rPr>
                <w:rFonts w:ascii="Cambria Math" w:hAnsi="Cambria Math"/>
                <w:sz w:val="14"/>
                <w:szCs w:val="14"/>
              </w:rPr>
              <m:t>ij</m:t>
            </m:r>
          </m:sub>
        </m:sSub>
      </m:oMath>
      <w:r w:rsidR="00FE5A76">
        <w:rPr>
          <w:sz w:val="14"/>
          <w:szCs w:val="14"/>
        </w:rPr>
        <w:tab/>
      </w:r>
      <w:r w:rsidR="00FE5A76" w:rsidRPr="007F1C5A">
        <w:rPr>
          <w:sz w:val="14"/>
          <w:szCs w:val="14"/>
        </w:rPr>
        <w:t>Expect quality of product after the finish of</w:t>
      </w:r>
      <w:r w:rsidR="00FE5A76">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14:paraId="16CE8A2B" w14:textId="77777777" w:rsidR="00FE5A76"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i</m:t>
            </m:r>
          </m:sub>
        </m:sSub>
      </m:oMath>
      <w:r w:rsidR="00FE5A76">
        <w:rPr>
          <w:sz w:val="14"/>
          <w:szCs w:val="14"/>
        </w:rPr>
        <w:tab/>
      </w:r>
      <w:r w:rsidR="00FE5A76" w:rsidRPr="007F1C5A">
        <w:rPr>
          <w:sz w:val="14"/>
          <w:szCs w:val="14"/>
        </w:rPr>
        <w:t>Release time of all</w:t>
      </w:r>
      <w:r w:rsidR="00FE5A76">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r>
          <w:rPr>
            <w:rFonts w:ascii="Cambria Math" w:hAnsi="Cambria Math"/>
            <w:sz w:val="14"/>
            <w:szCs w:val="14"/>
          </w:rPr>
          <m:t>∈</m:t>
        </m:r>
        <m:sSub>
          <m:sSubPr>
            <m:ctrlPr>
              <w:rPr>
                <w:rFonts w:ascii="Cambria Math" w:hAnsi="Cambria Math"/>
                <w:i/>
                <w:sz w:val="14"/>
                <w:szCs w:val="14"/>
              </w:rPr>
            </m:ctrlPr>
          </m:sSubPr>
          <m:e>
            <m:r>
              <m:rPr>
                <m:scr m:val="script"/>
              </m:rPr>
              <w:rPr>
                <w:rFonts w:ascii="Cambria Math" w:hAnsi="Cambria Math"/>
                <w:sz w:val="14"/>
                <w:szCs w:val="14"/>
              </w:rPr>
              <m:t>T</m:t>
            </m:r>
          </m:e>
          <m:sub>
            <m:r>
              <w:rPr>
                <w:rFonts w:ascii="Cambria Math" w:hAnsi="Cambria Math"/>
                <w:sz w:val="14"/>
                <w:szCs w:val="14"/>
              </w:rPr>
              <m:t>i</m:t>
            </m:r>
          </m:sub>
        </m:sSub>
      </m:oMath>
    </w:p>
    <w:p w14:paraId="0C97454D" w14:textId="77777777" w:rsidR="00FE5A76"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f</m:t>
            </m:r>
          </m:e>
          <m:sub>
            <m:r>
              <w:rPr>
                <w:rFonts w:ascii="Cambria Math" w:hAnsi="Cambria Math"/>
                <w:sz w:val="14"/>
                <w:szCs w:val="14"/>
              </w:rPr>
              <m:t>ij</m:t>
            </m:r>
          </m:sub>
        </m:sSub>
      </m:oMath>
      <w:r w:rsidR="00FE5A76">
        <w:rPr>
          <w:sz w:val="14"/>
          <w:szCs w:val="14"/>
        </w:rPr>
        <w:tab/>
      </w:r>
      <w:r w:rsidR="00FE5A76" w:rsidRPr="007F1C5A">
        <w:rPr>
          <w:sz w:val="14"/>
          <w:szCs w:val="14"/>
        </w:rPr>
        <w:t>Actual finish time of</w:t>
      </w:r>
      <w:r w:rsidR="00FE5A76">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14:paraId="224A5EDC" w14:textId="77777777" w:rsidR="00FE5A76"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ij</m:t>
            </m:r>
          </m:sub>
        </m:sSub>
      </m:oMath>
      <w:r w:rsidR="00FE5A76">
        <w:rPr>
          <w:sz w:val="14"/>
          <w:szCs w:val="14"/>
        </w:rPr>
        <w:tab/>
      </w:r>
      <w:r w:rsidR="00FE5A76" w:rsidRPr="007F1C5A">
        <w:rPr>
          <w:sz w:val="14"/>
          <w:szCs w:val="14"/>
        </w:rPr>
        <w:t xml:space="preserve">The set of predecessor </w:t>
      </w:r>
      <w:proofErr w:type="gramStart"/>
      <w:r w:rsidR="00FE5A76" w:rsidRPr="007F1C5A">
        <w:rPr>
          <w:sz w:val="14"/>
          <w:szCs w:val="14"/>
        </w:rPr>
        <w:t>of</w:t>
      </w:r>
      <w:r w:rsidR="00FE5A76">
        <w:rPr>
          <w:sz w:val="14"/>
          <w:szCs w:val="14"/>
        </w:rPr>
        <w:t xml:space="preserve">  </w:t>
      </w:r>
      <w:proofErr w:type="gramEnd"/>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FE5A76" w:rsidRPr="007F1C5A">
        <w:rPr>
          <w:sz w:val="14"/>
          <w:szCs w:val="14"/>
        </w:rPr>
        <w:t>, determined by order and some assign procedure</w:t>
      </w:r>
    </w:p>
    <w:p w14:paraId="1A25E721" w14:textId="77777777" w:rsidR="00FE5A76" w:rsidRDefault="00FE5A7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Pr>
          <w:sz w:val="14"/>
          <w:szCs w:val="14"/>
        </w:rPr>
        <w:tab/>
      </w:r>
      <w:r w:rsidRPr="007F1C5A">
        <w:rPr>
          <w:sz w:val="14"/>
          <w:szCs w:val="14"/>
        </w:rPr>
        <w:t xml:space="preserve">Resource that come with provider, who can be </w:t>
      </w:r>
      <w:r>
        <w:rPr>
          <w:sz w:val="14"/>
          <w:szCs w:val="14"/>
        </w:rPr>
        <w:t>in</w:t>
      </w:r>
      <w:r w:rsidRPr="007F1C5A">
        <w:rPr>
          <w:sz w:val="14"/>
          <w:szCs w:val="14"/>
        </w:rPr>
        <w:t xml:space="preserve">quired by </w:t>
      </w:r>
      <m:oMath>
        <m:r>
          <w:rPr>
            <w:rFonts w:ascii="Cambria Math" w:hAnsi="Cambria Math"/>
            <w:sz w:val="14"/>
            <w:szCs w:val="14"/>
          </w:rPr>
          <m:t>F(⋅)</m:t>
        </m:r>
      </m:oMath>
    </w:p>
    <w:p w14:paraId="3B20A239" w14:textId="77777777" w:rsidR="00FE5A76"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δ</m:t>
            </m:r>
          </m:e>
          <m:sub>
            <m:r>
              <w:rPr>
                <w:rFonts w:ascii="Cambria Math" w:hAnsi="Cambria Math"/>
                <w:sz w:val="14"/>
                <w:szCs w:val="14"/>
              </w:rPr>
              <m:t>k</m:t>
            </m:r>
          </m:sub>
        </m:sSub>
      </m:oMath>
      <w:r w:rsidR="00FE5A76">
        <w:rPr>
          <w:sz w:val="14"/>
          <w:szCs w:val="14"/>
        </w:rPr>
        <w:tab/>
      </w:r>
      <w:r w:rsidR="00FE5A76" w:rsidRPr="007F1C5A">
        <w:rPr>
          <w:sz w:val="14"/>
          <w:szCs w:val="14"/>
        </w:rPr>
        <w:t xml:space="preserve">Task-part quality produced via resource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p>
    <w:p w14:paraId="6DFC3840" w14:textId="77777777" w:rsidR="00FE5A76" w:rsidRPr="007F1C5A"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k,τ</m:t>
            </m:r>
          </m:sub>
        </m:sSub>
      </m:oMath>
      <w:r w:rsidR="00FE5A76">
        <w:rPr>
          <w:sz w:val="14"/>
          <w:szCs w:val="14"/>
        </w:rPr>
        <w:tab/>
      </w:r>
      <w:r w:rsidR="00FE5A76" w:rsidRPr="007F1C5A">
        <w:rPr>
          <w:sz w:val="14"/>
          <w:szCs w:val="14"/>
        </w:rPr>
        <w:t xml:space="preserve">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FE5A76" w:rsidRPr="007F1C5A">
        <w:rPr>
          <w:sz w:val="14"/>
          <w:szCs w:val="14"/>
        </w:rPr>
        <w:t xml:space="preserve"> at time </w:t>
      </w:r>
      <m:oMath>
        <m:r>
          <w:rPr>
            <w:rFonts w:ascii="Cambria Math" w:hAnsi="Cambria Math"/>
            <w:sz w:val="14"/>
            <w:szCs w:val="14"/>
          </w:rPr>
          <m:t>τ</m:t>
        </m:r>
      </m:oMath>
    </w:p>
    <w:p w14:paraId="0006DD66" w14:textId="77777777" w:rsidR="00FE5A76"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k,τ</m:t>
            </m:r>
          </m:sub>
        </m:sSub>
      </m:oMath>
      <w:r w:rsidR="00FE5A76">
        <w:rPr>
          <w:sz w:val="14"/>
          <w:szCs w:val="14"/>
        </w:rPr>
        <w:tab/>
      </w:r>
      <w:r w:rsidR="00FE5A76" w:rsidRPr="007F1C5A">
        <w:rPr>
          <w:sz w:val="14"/>
          <w:szCs w:val="14"/>
        </w:rPr>
        <w:t>Available capacity of</w:t>
      </w:r>
      <w:r w:rsidR="00FE5A76">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FE5A76" w:rsidRPr="007F1C5A">
        <w:rPr>
          <w:sz w:val="14"/>
          <w:szCs w:val="14"/>
        </w:rPr>
        <w:t xml:space="preserve"> at time </w:t>
      </w:r>
      <m:oMath>
        <m:r>
          <w:rPr>
            <w:rFonts w:ascii="Cambria Math" w:hAnsi="Cambria Math"/>
            <w:sz w:val="14"/>
            <w:szCs w:val="14"/>
          </w:rPr>
          <m:t>τ</m:t>
        </m:r>
      </m:oMath>
    </w:p>
    <w:p w14:paraId="22684622" w14:textId="77777777" w:rsidR="00FE5A76"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k,τ</m:t>
            </m:r>
          </m:sub>
        </m:sSub>
      </m:oMath>
      <w:r w:rsidR="00FE5A76">
        <w:rPr>
          <w:sz w:val="14"/>
          <w:szCs w:val="14"/>
        </w:rPr>
        <w:tab/>
      </w:r>
      <w:r w:rsidR="00FE5A76" w:rsidRPr="007F1C5A">
        <w:rPr>
          <w:sz w:val="14"/>
          <w:szCs w:val="14"/>
        </w:rPr>
        <w:t>The list of inactive job queue of</w:t>
      </w:r>
      <w:r w:rsidR="00FE5A76">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FE5A76" w:rsidRPr="007F1C5A">
        <w:rPr>
          <w:sz w:val="14"/>
          <w:szCs w:val="14"/>
        </w:rPr>
        <w:t xml:space="preserve"> at time </w:t>
      </w:r>
      <m:oMath>
        <m:r>
          <w:rPr>
            <w:rFonts w:ascii="Cambria Math" w:hAnsi="Cambria Math"/>
            <w:sz w:val="14"/>
            <w:szCs w:val="14"/>
          </w:rPr>
          <m:t>τ</m:t>
        </m:r>
      </m:oMath>
      <w:r w:rsidR="00FE5A76">
        <w:rPr>
          <w:rFonts w:hint="eastAsia"/>
          <w:sz w:val="14"/>
          <w:szCs w:val="14"/>
        </w:rPr>
        <w:t xml:space="preserve"> with sequence</w:t>
      </w:r>
    </w:p>
    <w:p w14:paraId="1557430C" w14:textId="77777777" w:rsidR="00FE5A76"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H</m:t>
            </m:r>
          </m:e>
          <m:sub>
            <m:r>
              <w:rPr>
                <w:rFonts w:ascii="Cambria Math" w:hAnsi="Cambria Math"/>
                <w:sz w:val="14"/>
                <w:szCs w:val="14"/>
              </w:rPr>
              <m:t>k,τ</m:t>
            </m:r>
          </m:sub>
        </m:sSub>
      </m:oMath>
      <w:r w:rsidR="00FE5A76">
        <w:rPr>
          <w:sz w:val="14"/>
          <w:szCs w:val="14"/>
        </w:rPr>
        <w:tab/>
      </w:r>
      <w:r w:rsidR="00FE5A76" w:rsidRPr="007F1C5A">
        <w:rPr>
          <w:sz w:val="14"/>
          <w:szCs w:val="14"/>
        </w:rPr>
        <w:t>The list of semi-active job of</w:t>
      </w:r>
      <w:r w:rsidR="00FE5A76">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FE5A76" w:rsidRPr="007F1C5A">
        <w:rPr>
          <w:sz w:val="14"/>
          <w:szCs w:val="14"/>
        </w:rPr>
        <w:t xml:space="preserve"> at time </w:t>
      </w:r>
      <m:oMath>
        <m:r>
          <w:rPr>
            <w:rFonts w:ascii="Cambria Math" w:hAnsi="Cambria Math"/>
            <w:sz w:val="14"/>
            <w:szCs w:val="14"/>
          </w:rPr>
          <m:t>τ</m:t>
        </m:r>
      </m:oMath>
    </w:p>
    <w:p w14:paraId="4FB3E96B" w14:textId="77777777" w:rsidR="00FE5A76"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k,τ</m:t>
            </m:r>
          </m:sub>
        </m:sSub>
      </m:oMath>
      <w:r w:rsidR="00FE5A76">
        <w:rPr>
          <w:sz w:val="14"/>
          <w:szCs w:val="14"/>
        </w:rPr>
        <w:tab/>
      </w:r>
      <w:r w:rsidR="00FE5A76" w:rsidRPr="007F1C5A">
        <w:rPr>
          <w:sz w:val="14"/>
          <w:szCs w:val="14"/>
        </w:rPr>
        <w:t>The set of active job of</w:t>
      </w:r>
      <w:r w:rsidR="00FE5A76">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k</m:t>
            </m:r>
          </m:sub>
        </m:sSub>
      </m:oMath>
      <w:r w:rsidR="00FE5A76" w:rsidRPr="007F1C5A">
        <w:rPr>
          <w:sz w:val="14"/>
          <w:szCs w:val="14"/>
        </w:rPr>
        <w:t xml:space="preserve"> at time </w:t>
      </w:r>
      <m:oMath>
        <m:r>
          <w:rPr>
            <w:rFonts w:ascii="Cambria Math" w:hAnsi="Cambria Math"/>
            <w:sz w:val="14"/>
            <w:szCs w:val="14"/>
          </w:rPr>
          <m:t>τ</m:t>
        </m:r>
      </m:oMath>
    </w:p>
    <w:p w14:paraId="440E8157" w14:textId="77777777" w:rsidR="00FE5A76" w:rsidRDefault="00B12BDA" w:rsidP="00FE5A76">
      <w:pPr>
        <w:pBdr>
          <w:top w:val="single" w:sz="4" w:space="1" w:color="auto"/>
          <w:left w:val="single" w:sz="4" w:space="0" w:color="auto"/>
          <w:bottom w:val="single" w:sz="4" w:space="7" w:color="auto"/>
          <w:right w:val="single" w:sz="4" w:space="1" w:color="auto"/>
        </w:pBdr>
        <w:tabs>
          <w:tab w:val="left" w:pos="400"/>
        </w:tabs>
        <w:spacing w:line="2" w:lineRule="atLeast"/>
        <w:rPr>
          <w:sz w:val="14"/>
          <w:szCs w:val="14"/>
        </w:rPr>
      </w:pPr>
      <m:oMath>
        <m:sSubSup>
          <m:sSubSupPr>
            <m:ctrlPr>
              <w:rPr>
                <w:rFonts w:ascii="Cambria Math" w:hAnsi="Cambria Math"/>
                <w:i/>
                <w:sz w:val="14"/>
                <w:szCs w:val="14"/>
              </w:rPr>
            </m:ctrlPr>
          </m:sSubSupPr>
          <m:e>
            <m:r>
              <w:rPr>
                <w:rFonts w:ascii="Cambria Math" w:hAnsi="Cambria Math"/>
                <w:sz w:val="14"/>
                <w:szCs w:val="14"/>
              </w:rPr>
              <m:t>f</m:t>
            </m:r>
          </m:e>
          <m:sub>
            <m:r>
              <w:rPr>
                <w:rFonts w:ascii="Cambria Math" w:hAnsi="Cambria Math"/>
                <w:sz w:val="14"/>
                <w:szCs w:val="14"/>
              </w:rPr>
              <m:t>j</m:t>
            </m:r>
          </m:sub>
          <m:sup>
            <m:d>
              <m:dPr>
                <m:ctrlPr>
                  <w:rPr>
                    <w:rFonts w:ascii="Cambria Math" w:hAnsi="Cambria Math"/>
                    <w:i/>
                    <w:sz w:val="14"/>
                    <w:szCs w:val="14"/>
                  </w:rPr>
                </m:ctrlPr>
              </m:dPr>
              <m:e>
                <m:r>
                  <w:rPr>
                    <w:rFonts w:ascii="Cambria Math" w:hAnsi="Cambria Math"/>
                    <w:sz w:val="14"/>
                    <w:szCs w:val="14"/>
                  </w:rPr>
                  <m:t>s</m:t>
                </m:r>
              </m:e>
            </m:d>
          </m:sup>
        </m:sSubSup>
      </m:oMath>
      <w:r w:rsidR="00FE5A76">
        <w:rPr>
          <w:sz w:val="14"/>
          <w:szCs w:val="14"/>
        </w:rPr>
        <w:tab/>
        <w:t xml:space="preserve">Ideal finish time of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j</m:t>
            </m:r>
          </m:sub>
        </m:sSub>
      </m:oMath>
      <w:r w:rsidR="00FE5A76">
        <w:rPr>
          <w:sz w:val="14"/>
          <w:szCs w:val="14"/>
        </w:rPr>
        <w:t xml:space="preserve"> in </w:t>
      </w:r>
      <m:oMath>
        <m:sSubSup>
          <m:sSubSupPr>
            <m:ctrlPr>
              <w:rPr>
                <w:rFonts w:ascii="Cambria Math" w:hAnsi="Cambria Math"/>
                <w:i/>
                <w:sz w:val="14"/>
                <w:szCs w:val="14"/>
              </w:rPr>
            </m:ctrlPr>
          </m:sSubSupPr>
          <m:e>
            <m:r>
              <m:rPr>
                <m:scr m:val="script"/>
              </m:rPr>
              <w:rPr>
                <w:rFonts w:ascii="Cambria Math" w:hAnsi="Cambria Math"/>
                <w:sz w:val="14"/>
                <w:szCs w:val="14"/>
              </w:rPr>
              <m:t>L</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up>
            <m:d>
              <m:dPr>
                <m:ctrlPr>
                  <w:rPr>
                    <w:rFonts w:ascii="Cambria Math" w:hAnsi="Cambria Math"/>
                    <w:i/>
                    <w:sz w:val="14"/>
                    <w:szCs w:val="14"/>
                  </w:rPr>
                </m:ctrlPr>
              </m:dPr>
              <m:e>
                <m:r>
                  <w:rPr>
                    <w:rFonts w:ascii="Cambria Math" w:hAnsi="Cambria Math"/>
                    <w:sz w:val="14"/>
                    <w:szCs w:val="14"/>
                  </w:rPr>
                  <m:t>s</m:t>
                </m:r>
              </m:e>
            </m:d>
          </m:sup>
        </m:sSubSup>
      </m:oMath>
      <w:r w:rsidR="00FE5A76" w:rsidRPr="007F1C5A">
        <w:rPr>
          <w:sz w:val="14"/>
          <w:szCs w:val="14"/>
        </w:rPr>
        <w:t xml:space="preserve">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14:paraId="7B84CDC7" w14:textId="77777777" w:rsidR="00FE5A76" w:rsidRPr="00214865" w:rsidRDefault="00FE5A7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sSub>
          <m:sSubPr>
            <m:ctrlPr>
              <w:rPr>
                <w:rFonts w:ascii="Cambria Math" w:hAnsi="Cambria Math"/>
                <w:i/>
                <w:sz w:val="14"/>
                <w:szCs w:val="14"/>
              </w:rPr>
            </m:ctrlPr>
          </m:sSubPr>
          <m:e>
            <m:r>
              <w:rPr>
                <w:rFonts w:ascii="Cambria Math" w:hAnsi="Cambria Math"/>
                <w:sz w:val="14"/>
                <w:szCs w:val="14"/>
              </w:rPr>
              <m:t>e</m:t>
            </m:r>
          </m:e>
          <m:sub>
            <m:r>
              <w:rPr>
                <w:rFonts w:ascii="Cambria Math" w:hAnsi="Cambria Math"/>
                <w:sz w:val="14"/>
                <w:szCs w:val="14"/>
              </w:rPr>
              <m:t>j</m:t>
            </m:r>
          </m:sub>
        </m:sSub>
      </m:oMath>
      <w:r>
        <w:rPr>
          <w:sz w:val="14"/>
          <w:szCs w:val="14"/>
        </w:rPr>
        <w:tab/>
        <w:t xml:space="preserve">Remaining process time of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j</m:t>
            </m:r>
          </m:sub>
        </m:sSub>
      </m:oMath>
      <w:r>
        <w:rPr>
          <w:sz w:val="14"/>
          <w:szCs w:val="14"/>
        </w:rPr>
        <w:t xml:space="preserve"> in </w:t>
      </w: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k,</m:t>
            </m:r>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sub>
        </m:sSub>
      </m:oMath>
      <w:r>
        <w:rPr>
          <w:sz w:val="14"/>
          <w:szCs w:val="14"/>
        </w:rPr>
        <w:t xml:space="preserve"> for schedule at </w:t>
      </w:r>
      <m:oMath>
        <m:sSub>
          <m:sSubPr>
            <m:ctrlPr>
              <w:rPr>
                <w:rFonts w:ascii="Cambria Math" w:hAnsi="Cambria Math"/>
                <w:i/>
                <w:sz w:val="14"/>
                <w:szCs w:val="14"/>
              </w:rPr>
            </m:ctrlPr>
          </m:sSubPr>
          <m:e>
            <m:r>
              <w:rPr>
                <w:rFonts w:ascii="Cambria Math" w:hAnsi="Cambria Math"/>
                <w:sz w:val="14"/>
                <w:szCs w:val="14"/>
              </w:rPr>
              <m:t>τ</m:t>
            </m:r>
          </m:e>
          <m:sub>
            <m:r>
              <w:rPr>
                <w:rFonts w:ascii="Cambria Math" w:hAnsi="Cambria Math"/>
                <w:sz w:val="14"/>
                <w:szCs w:val="14"/>
              </w:rPr>
              <m:t>0</m:t>
            </m:r>
          </m:sub>
        </m:sSub>
      </m:oMath>
    </w:p>
    <w:p w14:paraId="30D75011" w14:textId="77777777" w:rsidR="00FE5A76" w:rsidRDefault="00B12BDA" w:rsidP="00FE5A76">
      <w:pPr>
        <w:pBdr>
          <w:top w:val="single" w:sz="4" w:space="1" w:color="auto"/>
          <w:left w:val="single" w:sz="4" w:space="0" w:color="auto"/>
          <w:bottom w:val="single" w:sz="4" w:space="7" w:color="auto"/>
          <w:right w:val="single" w:sz="4" w:space="1" w:color="auto"/>
        </w:pBdr>
        <w:tabs>
          <w:tab w:val="left" w:pos="400"/>
        </w:tabs>
        <w:spacing w:line="18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ij</m:t>
            </m:r>
          </m:sub>
        </m:sSub>
      </m:oMath>
      <w:r w:rsidR="00FE5A76">
        <w:rPr>
          <w:sz w:val="14"/>
          <w:szCs w:val="14"/>
        </w:rPr>
        <w:tab/>
      </w:r>
      <w:r w:rsidR="00FE5A76" w:rsidRPr="00214865">
        <w:rPr>
          <w:sz w:val="14"/>
          <w:szCs w:val="14"/>
        </w:rPr>
        <w:t>Resource type subset required by</w:t>
      </w:r>
      <w:r w:rsidR="00FE5A76">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14:paraId="4F2770EB" w14:textId="77777777" w:rsidR="00FE5A76"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α,ij</m:t>
            </m:r>
          </m:sub>
        </m:sSub>
      </m:oMath>
      <w:r w:rsidR="00FE5A76">
        <w:rPr>
          <w:sz w:val="14"/>
          <w:szCs w:val="14"/>
        </w:rPr>
        <w:tab/>
      </w:r>
      <w:r w:rsidR="00FE5A76" w:rsidRPr="00FB4383">
        <w:rPr>
          <w:rFonts w:hint="eastAsia"/>
          <w:sz w:val="14"/>
          <w:szCs w:val="14"/>
        </w:rPr>
        <w:t xml:space="preserve">Required amount of resource with type </w:t>
      </w:r>
      <m:oMath>
        <m:r>
          <w:rPr>
            <w:rFonts w:ascii="Cambria Math" w:hAnsi="Cambria Math" w:hint="eastAsia"/>
            <w:sz w:val="14"/>
            <w:szCs w:val="14"/>
          </w:rPr>
          <m:t>α</m:t>
        </m:r>
      </m:oMath>
      <w:r w:rsidR="00FE5A76">
        <w:rPr>
          <w:rFonts w:hint="eastAsia"/>
          <w:sz w:val="14"/>
          <w:szCs w:val="14"/>
        </w:rPr>
        <w:t xml:space="preserve"> </w:t>
      </w:r>
      <w:proofErr w:type="gramStart"/>
      <w:r w:rsidR="00FE5A76">
        <w:rPr>
          <w:rFonts w:hint="eastAsia"/>
          <w:sz w:val="14"/>
          <w:szCs w:val="14"/>
        </w:rPr>
        <w:t xml:space="preserve">by </w:t>
      </w:r>
      <w:proofErr w:type="gramEnd"/>
      <m:oMath>
        <m:sSub>
          <m:sSubPr>
            <m:ctrlPr>
              <w:rPr>
                <w:rFonts w:ascii="Cambria Math" w:hAnsi="Cambria Math"/>
                <w:i/>
                <w:sz w:val="14"/>
                <w:szCs w:val="14"/>
              </w:rPr>
            </m:ctrlPr>
          </m:sSubPr>
          <m:e>
            <m:r>
              <w:rPr>
                <w:rFonts w:ascii="Cambria Math" w:hAnsi="Cambria Math" w:hint="eastAsia"/>
                <w:sz w:val="14"/>
                <w:szCs w:val="14"/>
              </w:rPr>
              <m:t>t</m:t>
            </m:r>
            <m:ctrlPr>
              <w:rPr>
                <w:rFonts w:ascii="Cambria Math" w:hAnsi="Cambria Math" w:hint="eastAsia"/>
                <w:i/>
                <w:sz w:val="14"/>
                <w:szCs w:val="14"/>
              </w:rPr>
            </m:ctrlPr>
          </m:e>
          <m:sub>
            <m:r>
              <w:rPr>
                <w:rFonts w:ascii="Cambria Math" w:hAnsi="Cambria Math" w:hint="eastAsia"/>
                <w:sz w:val="14"/>
                <w:szCs w:val="14"/>
              </w:rPr>
              <m:t>ij</m:t>
            </m:r>
          </m:sub>
        </m:sSub>
      </m:oMath>
      <w:r w:rsidR="00FE5A76" w:rsidRPr="00FB4383">
        <w:rPr>
          <w:rFonts w:hint="eastAsia"/>
          <w:sz w:val="14"/>
          <w:szCs w:val="14"/>
        </w:rPr>
        <w:t xml:space="preserve">, </w:t>
      </w:r>
      <m:oMath>
        <m:r>
          <w:rPr>
            <w:rFonts w:ascii="Cambria Math" w:hAnsi="Cambria Math" w:hint="eastAsia"/>
            <w:sz w:val="14"/>
            <w:szCs w:val="14"/>
          </w:rPr>
          <m:t>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hint="eastAsia"/>
                <w:sz w:val="14"/>
                <w:szCs w:val="14"/>
              </w:rPr>
              <m:t>ij</m:t>
            </m:r>
          </m:sub>
        </m:sSub>
      </m:oMath>
    </w:p>
    <w:p w14:paraId="3723D1EC" w14:textId="77777777" w:rsidR="00FE5A76" w:rsidRDefault="00FE5A7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Pr>
          <w:sz w:val="14"/>
          <w:szCs w:val="14"/>
        </w:rPr>
        <w:tab/>
      </w:r>
      <w:r w:rsidRPr="00FB4383">
        <w:rPr>
          <w:sz w:val="14"/>
          <w:szCs w:val="14"/>
        </w:rPr>
        <w:t>Service-call generated by provider</w:t>
      </w:r>
    </w:p>
    <w:p w14:paraId="74390972" w14:textId="77777777" w:rsidR="00FE5A76"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p</m:t>
            </m:r>
          </m:e>
          <m:sub>
            <m:r>
              <w:rPr>
                <w:rFonts w:ascii="Cambria Math" w:hAnsi="Cambria Math"/>
                <w:sz w:val="14"/>
                <w:szCs w:val="14"/>
              </w:rPr>
              <m:t>l</m:t>
            </m:r>
          </m:sub>
        </m:sSub>
      </m:oMath>
      <w:r w:rsidR="00FE5A76">
        <w:rPr>
          <w:sz w:val="14"/>
          <w:szCs w:val="14"/>
        </w:rPr>
        <w:tab/>
      </w:r>
      <w:r w:rsidR="00FE5A76" w:rsidRPr="00FB4383">
        <w:rPr>
          <w:sz w:val="14"/>
          <w:szCs w:val="14"/>
        </w:rPr>
        <w:t xml:space="preserve">Process duration of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14:paraId="4B2C5BE4" w14:textId="77777777" w:rsidR="00FE5A76"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r</m:t>
            </m:r>
          </m:e>
          <m:sub>
            <m:r>
              <w:rPr>
                <w:rFonts w:ascii="Cambria Math" w:hAnsi="Cambria Math"/>
                <w:sz w:val="14"/>
                <w:szCs w:val="14"/>
              </w:rPr>
              <m:t>l</m:t>
            </m:r>
          </m:sub>
        </m:sSub>
      </m:oMath>
      <w:r w:rsidR="00FE5A76">
        <w:rPr>
          <w:sz w:val="14"/>
          <w:szCs w:val="14"/>
        </w:rPr>
        <w:tab/>
      </w:r>
      <w:r w:rsidR="00FE5A76" w:rsidRPr="00FB4383">
        <w:rPr>
          <w:sz w:val="14"/>
          <w:szCs w:val="14"/>
        </w:rPr>
        <w:t>Release time of</w:t>
      </w:r>
      <w:r w:rsidR="00FE5A76">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14:paraId="7FCE0EDE" w14:textId="77777777" w:rsidR="00FE5A76"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P</m:t>
            </m:r>
          </m:e>
          <m:sub>
            <m:r>
              <w:rPr>
                <w:rFonts w:ascii="Cambria Math" w:hAnsi="Cambria Math"/>
                <w:sz w:val="14"/>
                <w:szCs w:val="14"/>
              </w:rPr>
              <m:t>l</m:t>
            </m:r>
          </m:sub>
        </m:sSub>
      </m:oMath>
      <w:r w:rsidR="00FE5A76">
        <w:rPr>
          <w:sz w:val="14"/>
          <w:szCs w:val="14"/>
        </w:rPr>
        <w:tab/>
      </w:r>
      <w:r w:rsidR="00FE5A76" w:rsidRPr="00FB4383">
        <w:rPr>
          <w:sz w:val="14"/>
          <w:szCs w:val="14"/>
        </w:rPr>
        <w:t>The set of predecessor of</w:t>
      </w:r>
      <w:r w:rsidR="00FE5A76">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14:paraId="1F1D6112" w14:textId="77777777" w:rsidR="00FE5A76"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r w:rsidR="00FE5A76">
        <w:rPr>
          <w:sz w:val="14"/>
          <w:szCs w:val="14"/>
        </w:rPr>
        <w:tab/>
      </w:r>
      <w:r w:rsidR="00FE5A76" w:rsidRPr="00FB4383">
        <w:rPr>
          <w:sz w:val="14"/>
          <w:szCs w:val="14"/>
        </w:rPr>
        <w:t xml:space="preserve">Resource type subset required by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FE5A76" w:rsidRPr="00FB4383">
        <w:rPr>
          <w:sz w:val="14"/>
          <w:szCs w:val="14"/>
        </w:rPr>
        <w:t xml:space="preserve"> or provided by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14:paraId="4521C448" w14:textId="77777777" w:rsidR="00FE5A76" w:rsidRDefault="00FE5A7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Pr>
          <w:sz w:val="14"/>
          <w:szCs w:val="14"/>
        </w:rPr>
        <w:tab/>
      </w:r>
      <w:r w:rsidRPr="00FB4383">
        <w:rPr>
          <w:sz w:val="14"/>
          <w:szCs w:val="14"/>
        </w:rPr>
        <w:t>Service that generated after the finish of</w:t>
      </w:r>
      <w:r>
        <w:rPr>
          <w:sz w:val="14"/>
          <w:szCs w:val="14"/>
        </w:rPr>
        <w:t xml:space="preserve">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14:paraId="3B73E8B4" w14:textId="77777777" w:rsidR="00FE5A76"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p"/>
              </m:rPr>
              <w:rPr>
                <w:rFonts w:ascii="Cambria Math" w:hAnsi="Cambria Math"/>
                <w:sz w:val="14"/>
                <w:szCs w:val="14"/>
              </w:rPr>
              <m:t>Δ</m:t>
            </m:r>
            <m:ctrlPr>
              <w:rPr>
                <w:rFonts w:ascii="Cambria Math" w:hAnsi="Cambria Math"/>
                <w:sz w:val="14"/>
                <w:szCs w:val="14"/>
              </w:rPr>
            </m:ctrlPr>
          </m:e>
          <m:sub>
            <m:r>
              <w:rPr>
                <w:rFonts w:ascii="Cambria Math" w:hAnsi="Cambria Math"/>
                <w:sz w:val="14"/>
                <w:szCs w:val="14"/>
              </w:rPr>
              <m:t>l</m:t>
            </m:r>
          </m:sub>
        </m:sSub>
      </m:oMath>
      <w:r w:rsidR="00FE5A76">
        <w:rPr>
          <w:sz w:val="14"/>
          <w:szCs w:val="14"/>
        </w:rPr>
        <w:tab/>
      </w:r>
      <w:r w:rsidR="00FE5A76" w:rsidRPr="00FB4383">
        <w:rPr>
          <w:sz w:val="14"/>
          <w:szCs w:val="14"/>
        </w:rPr>
        <w:t>Product quality produced via service</w:t>
      </w:r>
      <w:r w:rsidR="00FE5A76">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14:paraId="68B32677" w14:textId="77777777" w:rsidR="00FE5A76" w:rsidRDefault="00FE5A7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m:rPr>
            <m:sty m:val="bi"/>
          </m:rPr>
          <w:rPr>
            <w:rFonts w:ascii="Cambria Math" w:hAnsi="Cambria Math"/>
            <w:sz w:val="14"/>
            <w:szCs w:val="14"/>
          </w:rPr>
          <m:t>m</m:t>
        </m:r>
        <m:sSub>
          <m:sSubPr>
            <m:ctrlPr>
              <w:rPr>
                <w:rFonts w:ascii="Cambria Math" w:hAnsi="Cambria Math"/>
                <w:i/>
                <w:sz w:val="14"/>
                <w:szCs w:val="14"/>
              </w:rPr>
            </m:ctrlPr>
          </m:sSubPr>
          <m:e>
            <m:r>
              <m:rPr>
                <m:sty m:val="bi"/>
              </m:rPr>
              <w:rPr>
                <w:rFonts w:ascii="Cambria Math" w:hAnsi="Cambria Math"/>
                <w:sz w:val="14"/>
                <w:szCs w:val="14"/>
              </w:rPr>
              <m:t>r</m:t>
            </m:r>
            <m:ctrlPr>
              <w:rPr>
                <w:rFonts w:ascii="Cambria Math" w:hAnsi="Cambria Math"/>
                <w:b/>
                <w:i/>
                <w:sz w:val="14"/>
                <w:szCs w:val="14"/>
              </w:rPr>
            </m:ctrlPr>
          </m:e>
          <m:sub>
            <m:r>
              <w:rPr>
                <w:rFonts w:ascii="Cambria Math" w:hAnsi="Cambria Math"/>
                <w:sz w:val="14"/>
                <w:szCs w:val="14"/>
              </w:rPr>
              <m:t>l</m:t>
            </m:r>
          </m:sub>
        </m:sSub>
      </m:oMath>
      <w:r>
        <w:rPr>
          <w:sz w:val="14"/>
          <w:szCs w:val="14"/>
        </w:rPr>
        <w:tab/>
      </w:r>
      <w:r w:rsidRPr="00FB4383">
        <w:rPr>
          <w:sz w:val="14"/>
          <w:szCs w:val="14"/>
        </w:rPr>
        <w:t>Resource member set of</w:t>
      </w:r>
      <w:r>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14:paraId="3BD7A4B5" w14:textId="77777777" w:rsidR="00FE5A76"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bi"/>
              </m:rPr>
              <w:rPr>
                <w:rFonts w:ascii="Cambria Math" w:hAnsi="Cambria Math"/>
                <w:sz w:val="14"/>
                <w:szCs w:val="14"/>
              </w:rPr>
              <m:t>q</m:t>
            </m:r>
          </m:e>
          <m:sub>
            <m:r>
              <w:rPr>
                <w:rFonts w:ascii="Cambria Math" w:hAnsi="Cambria Math"/>
                <w:sz w:val="14"/>
                <w:szCs w:val="14"/>
              </w:rPr>
              <m:t>l</m:t>
            </m:r>
          </m:sub>
        </m:sSub>
      </m:oMath>
      <w:r w:rsidR="00FE5A76">
        <w:rPr>
          <w:sz w:val="14"/>
          <w:szCs w:val="14"/>
        </w:rPr>
        <w:tab/>
      </w:r>
      <w:r w:rsidR="00FE5A76" w:rsidRPr="00FB4383">
        <w:rPr>
          <w:sz w:val="14"/>
          <w:szCs w:val="14"/>
        </w:rPr>
        <w:t>Resource member’s capacity contribution set of</w:t>
      </w:r>
      <w:r w:rsidR="00FE5A76">
        <w:rPr>
          <w:sz w:val="14"/>
          <w:szCs w:val="14"/>
        </w:rPr>
        <w:t xml:space="preserve">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p>
    <w:p w14:paraId="5AD688CC" w14:textId="77777777" w:rsidR="00FE5A76" w:rsidRPr="00FB4383"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α,l</m:t>
            </m:r>
          </m:sub>
        </m:sSub>
      </m:oMath>
      <w:r w:rsidR="00FE5A76">
        <w:rPr>
          <w:sz w:val="14"/>
          <w:szCs w:val="14"/>
        </w:rPr>
        <w:tab/>
      </w:r>
      <w:r w:rsidR="00FE5A76" w:rsidRPr="00FB4383">
        <w:rPr>
          <w:rFonts w:hint="eastAsia"/>
          <w:sz w:val="14"/>
          <w:szCs w:val="14"/>
        </w:rPr>
        <w:t xml:space="preserve">Need resource capacity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FE5A76">
        <w:rPr>
          <w:rFonts w:hint="eastAsia"/>
          <w:sz w:val="14"/>
          <w:szCs w:val="14"/>
        </w:rPr>
        <w:t xml:space="preserve"> </w:t>
      </w:r>
      <w:r w:rsidR="00FE5A76" w:rsidRPr="00FB4383">
        <w:rPr>
          <w:rFonts w:hint="eastAsia"/>
          <w:sz w:val="14"/>
          <w:szCs w:val="14"/>
        </w:rPr>
        <w:t xml:space="preserve">with type </w:t>
      </w:r>
      <m:oMath>
        <m:r>
          <w:rPr>
            <w:rFonts w:ascii="Cambria Math" w:hAnsi="Cambria Math" w:hint="eastAsia"/>
            <w:sz w:val="14"/>
            <w:szCs w:val="14"/>
          </w:rPr>
          <m:t>α,α</m:t>
        </m:r>
        <m:r>
          <w:rPr>
            <w:rFonts w:ascii="Cambria Math" w:hAnsi="Cambria Math" w:hint="eastAsia"/>
            <w:sz w:val="14"/>
            <w:szCs w:val="14"/>
          </w:rPr>
          <m:t>∈</m:t>
        </m:r>
        <m:sSub>
          <m:sSubPr>
            <m:ctrlPr>
              <w:rPr>
                <w:rFonts w:ascii="Cambria Math" w:hAnsi="Cambria Math"/>
                <w:i/>
                <w:sz w:val="14"/>
                <w:szCs w:val="14"/>
              </w:rPr>
            </m:ctrlPr>
          </m:sSubPr>
          <m:e>
            <m:r>
              <m:rPr>
                <m:scr m:val="script"/>
              </m:rPr>
              <w:rPr>
                <w:rFonts w:ascii="Cambria Math" w:hAnsi="Cambria Math"/>
                <w:sz w:val="14"/>
                <w:szCs w:val="14"/>
              </w:rPr>
              <m:t>A</m:t>
            </m:r>
          </m:e>
          <m:sub>
            <m:r>
              <w:rPr>
                <w:rFonts w:ascii="Cambria Math" w:hAnsi="Cambria Math"/>
                <w:sz w:val="14"/>
                <w:szCs w:val="14"/>
              </w:rPr>
              <m:t>l</m:t>
            </m:r>
          </m:sub>
        </m:sSub>
      </m:oMath>
    </w:p>
    <w:p w14:paraId="734ADA2A" w14:textId="77777777" w:rsidR="00FE5A76"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ty m:val="bi"/>
              </m:rPr>
              <w:rPr>
                <w:rFonts w:ascii="Cambria Math" w:hAnsi="Cambria Math"/>
                <w:sz w:val="14"/>
                <w:szCs w:val="14"/>
              </w:rPr>
              <m:t>α</m:t>
            </m:r>
            <m:ctrlPr>
              <w:rPr>
                <w:rFonts w:ascii="Cambria Math" w:hAnsi="Cambria Math"/>
                <w:b/>
                <w:i/>
                <w:sz w:val="14"/>
                <w:szCs w:val="14"/>
              </w:rPr>
            </m:ctrlPr>
          </m:e>
          <m:sub>
            <m:r>
              <w:rPr>
                <w:rFonts w:ascii="Cambria Math" w:hAnsi="Cambria Math"/>
                <w:sz w:val="14"/>
                <w:szCs w:val="14"/>
              </w:rPr>
              <m:t>l</m:t>
            </m:r>
          </m:sub>
        </m:sSub>
      </m:oMath>
      <w:r w:rsidR="00FE5A76">
        <w:rPr>
          <w:sz w:val="14"/>
          <w:szCs w:val="14"/>
        </w:rPr>
        <w:tab/>
      </w:r>
      <w:r w:rsidR="00FE5A76" w:rsidRPr="00FB4383">
        <w:rPr>
          <w:sz w:val="14"/>
          <w:szCs w:val="14"/>
        </w:rPr>
        <w:t xml:space="preserve">Subset of </w:t>
      </w:r>
      <m:oMath>
        <m:sSub>
          <m:sSubPr>
            <m:ctrlPr>
              <w:rPr>
                <w:rFonts w:ascii="Cambria Math" w:hAnsi="Cambria Math"/>
                <w:i/>
                <w:sz w:val="14"/>
                <w:szCs w:val="14"/>
              </w:rPr>
            </m:ctrlPr>
          </m:sSubPr>
          <m:e>
            <m:r>
              <m:rPr>
                <m:sty m:val="bi"/>
              </m:rPr>
              <w:rPr>
                <w:rFonts w:ascii="Cambria Math" w:hAnsi="Cambria Math"/>
                <w:sz w:val="14"/>
                <w:szCs w:val="14"/>
              </w:rPr>
              <m:t>q</m:t>
            </m:r>
          </m:e>
          <m:sub>
            <m:r>
              <w:rPr>
                <w:rFonts w:ascii="Cambria Math" w:hAnsi="Cambria Math"/>
                <w:sz w:val="14"/>
                <w:szCs w:val="14"/>
              </w:rPr>
              <m:t>l</m:t>
            </m:r>
          </m:sub>
        </m:sSub>
      </m:oMath>
      <w:r w:rsidR="00FE5A76" w:rsidRPr="00FB4383">
        <w:rPr>
          <w:sz w:val="14"/>
          <w:szCs w:val="14"/>
        </w:rPr>
        <w:t xml:space="preserve"> that consists of all the capacities of type </w:t>
      </w:r>
      <m:oMath>
        <m:r>
          <w:rPr>
            <w:rFonts w:ascii="Cambria Math" w:hAnsi="Cambria Math"/>
            <w:sz w:val="14"/>
            <w:szCs w:val="14"/>
          </w:rPr>
          <m:t>α</m:t>
        </m:r>
      </m:oMath>
      <w:r w:rsidR="00FE5A76" w:rsidRPr="00FB4383">
        <w:rPr>
          <w:sz w:val="14"/>
          <w:szCs w:val="14"/>
        </w:rPr>
        <w:t xml:space="preserve"> resources in </w:t>
      </w:r>
      <m:oMath>
        <m:r>
          <m:rPr>
            <m:sty m:val="bi"/>
          </m:rPr>
          <w:rPr>
            <w:rFonts w:ascii="Cambria Math" w:hAnsi="Cambria Math"/>
            <w:sz w:val="14"/>
            <w:szCs w:val="14"/>
          </w:rPr>
          <m:t>m</m:t>
        </m:r>
        <m:sSub>
          <m:sSubPr>
            <m:ctrlPr>
              <w:rPr>
                <w:rFonts w:ascii="Cambria Math" w:hAnsi="Cambria Math"/>
                <w:i/>
                <w:sz w:val="14"/>
                <w:szCs w:val="14"/>
              </w:rPr>
            </m:ctrlPr>
          </m:sSubPr>
          <m:e>
            <m:r>
              <m:rPr>
                <m:sty m:val="bi"/>
              </m:rPr>
              <w:rPr>
                <w:rFonts w:ascii="Cambria Math" w:hAnsi="Cambria Math"/>
                <w:sz w:val="14"/>
                <w:szCs w:val="14"/>
              </w:rPr>
              <m:t>r</m:t>
            </m:r>
            <m:ctrlPr>
              <w:rPr>
                <w:rFonts w:ascii="Cambria Math" w:hAnsi="Cambria Math"/>
                <w:b/>
                <w:i/>
                <w:sz w:val="14"/>
                <w:szCs w:val="14"/>
              </w:rPr>
            </m:ctrlPr>
          </m:e>
          <m:sub>
            <m:r>
              <w:rPr>
                <w:rFonts w:ascii="Cambria Math" w:hAnsi="Cambria Math"/>
                <w:sz w:val="14"/>
                <w:szCs w:val="14"/>
              </w:rPr>
              <m:t>l</m:t>
            </m:r>
          </m:sub>
        </m:sSub>
      </m:oMath>
    </w:p>
    <w:p w14:paraId="19A07838" w14:textId="77777777" w:rsidR="00FE5A76"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L</m:t>
            </m:r>
          </m:e>
          <m:sub>
            <m:r>
              <w:rPr>
                <w:rFonts w:ascii="Cambria Math" w:hAnsi="Cambria Math"/>
                <w:sz w:val="14"/>
                <w:szCs w:val="14"/>
              </w:rPr>
              <m:t>l,τ</m:t>
            </m:r>
          </m:sub>
        </m:sSub>
      </m:oMath>
      <w:r w:rsidR="00FE5A76">
        <w:rPr>
          <w:sz w:val="14"/>
          <w:szCs w:val="14"/>
        </w:rPr>
        <w:tab/>
      </w:r>
      <w:r w:rsidR="00FE5A76" w:rsidRPr="00FB4383">
        <w:rPr>
          <w:sz w:val="14"/>
          <w:szCs w:val="14"/>
        </w:rPr>
        <w:t>The list of job queue of</w:t>
      </w:r>
      <m:oMath>
        <m:r>
          <w:rPr>
            <w:rFonts w:ascii="Cambria Math" w:hAnsi="Cambria Math"/>
            <w:sz w:val="14"/>
            <w:szCs w:val="14"/>
          </w:rPr>
          <m:t xml:space="preserve"> 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FE5A76" w:rsidRPr="00FB4383">
        <w:rPr>
          <w:sz w:val="14"/>
          <w:szCs w:val="14"/>
        </w:rPr>
        <w:t xml:space="preserve"> at </w:t>
      </w:r>
      <m:oMath>
        <m:r>
          <w:rPr>
            <w:rFonts w:ascii="Cambria Math" w:hAnsi="Cambria Math"/>
            <w:sz w:val="14"/>
            <w:szCs w:val="14"/>
          </w:rPr>
          <m:t>τ</m:t>
        </m:r>
      </m:oMath>
      <w:r w:rsidR="00FE5A76" w:rsidRPr="00FB4383">
        <w:rPr>
          <w:sz w:val="14"/>
          <w:szCs w:val="14"/>
        </w:rPr>
        <w:t xml:space="preserve"> with sequence</w:t>
      </w:r>
    </w:p>
    <w:p w14:paraId="3C30B2AB" w14:textId="77777777" w:rsidR="00FE5A76"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G</m:t>
            </m:r>
          </m:e>
          <m:sub>
            <m:r>
              <w:rPr>
                <w:rFonts w:ascii="Cambria Math" w:hAnsi="Cambria Math"/>
                <w:sz w:val="14"/>
                <w:szCs w:val="14"/>
              </w:rPr>
              <m:t>l,τ</m:t>
            </m:r>
          </m:sub>
        </m:sSub>
      </m:oMath>
      <w:r w:rsidR="00FE5A76">
        <w:rPr>
          <w:sz w:val="14"/>
          <w:szCs w:val="14"/>
        </w:rPr>
        <w:tab/>
      </w:r>
      <w:r w:rsidR="00FE5A76" w:rsidRPr="00FB4383">
        <w:rPr>
          <w:sz w:val="14"/>
          <w:szCs w:val="14"/>
        </w:rPr>
        <w:t xml:space="preserve">The set of active job of </w:t>
      </w:r>
      <m:oMath>
        <m:r>
          <w:rPr>
            <w:rFonts w:ascii="Cambria Math" w:hAnsi="Cambria Math"/>
            <w:sz w:val="14"/>
            <w:szCs w:val="14"/>
          </w:rPr>
          <m:t>m</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l</m:t>
            </m:r>
          </m:sub>
        </m:sSub>
      </m:oMath>
      <w:r w:rsidR="00FE5A76" w:rsidRPr="00FB4383">
        <w:rPr>
          <w:sz w:val="14"/>
          <w:szCs w:val="14"/>
        </w:rPr>
        <w:t xml:space="preserve"> at </w:t>
      </w:r>
      <m:oMath>
        <m:r>
          <w:rPr>
            <w:rFonts w:ascii="Cambria Math" w:hAnsi="Cambria Math"/>
            <w:sz w:val="14"/>
            <w:szCs w:val="14"/>
          </w:rPr>
          <m:t>τ</m:t>
        </m:r>
      </m:oMath>
    </w:p>
    <w:p w14:paraId="3343180C" w14:textId="77777777" w:rsidR="00FE5A76" w:rsidRPr="00AF34C2"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ij,τ</m:t>
            </m:r>
          </m:sub>
        </m:sSub>
      </m:oMath>
      <w:r w:rsidR="00FE5A76">
        <w:rPr>
          <w:sz w:val="14"/>
          <w:szCs w:val="14"/>
        </w:rPr>
        <w:tab/>
      </w:r>
      <w:r w:rsidR="00FE5A76" w:rsidRPr="00FB4383">
        <w:rPr>
          <w:sz w:val="14"/>
          <w:szCs w:val="14"/>
        </w:rPr>
        <w:t>Resource candidates set for</w:t>
      </w:r>
      <w:r w:rsidR="00FE5A76">
        <w:rPr>
          <w:rFonts w:hint="eastAsia"/>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FE5A76">
        <w:rPr>
          <w:rFonts w:hint="eastAsia"/>
          <w:sz w:val="14"/>
          <w:szCs w:val="14"/>
        </w:rPr>
        <w:t xml:space="preserve"> </w:t>
      </w:r>
      <w:r w:rsidR="00FE5A76" w:rsidRPr="00FB4383">
        <w:rPr>
          <w:sz w:val="14"/>
          <w:szCs w:val="14"/>
        </w:rPr>
        <w:t>to select</w:t>
      </w:r>
    </w:p>
    <w:p w14:paraId="2FFE5A9A" w14:textId="77777777" w:rsidR="00FE5A76"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ij,τ</m:t>
            </m:r>
          </m:sub>
        </m:sSub>
        <m:r>
          <w:rPr>
            <w:rFonts w:ascii="Cambria Math" w:hAnsi="Cambria Math"/>
            <w:sz w:val="14"/>
            <w:szCs w:val="14"/>
          </w:rPr>
          <m:t xml:space="preserve"> </m:t>
        </m:r>
      </m:oMath>
      <w:r w:rsidR="00FE5A76">
        <w:rPr>
          <w:sz w:val="14"/>
          <w:szCs w:val="14"/>
        </w:rPr>
        <w:tab/>
      </w:r>
      <w:r w:rsidR="00FE5A76" w:rsidRPr="00FB4383">
        <w:rPr>
          <w:sz w:val="14"/>
          <w:szCs w:val="14"/>
        </w:rPr>
        <w:t>Resource candidate types set for</w:t>
      </w:r>
      <w:r w:rsidR="00FE5A76">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p>
    <w:p w14:paraId="4BE6A268" w14:textId="77777777" w:rsidR="00FE5A76"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S</m:t>
            </m:r>
          </m:e>
          <m:sub>
            <m:r>
              <w:rPr>
                <w:rFonts w:ascii="Cambria Math" w:hAnsi="Cambria Math"/>
                <w:sz w:val="14"/>
                <w:szCs w:val="14"/>
              </w:rPr>
              <m:t>ij,τ</m:t>
            </m:r>
          </m:sub>
        </m:sSub>
      </m:oMath>
      <w:r w:rsidR="00FE5A76">
        <w:rPr>
          <w:sz w:val="14"/>
          <w:szCs w:val="14"/>
        </w:rPr>
        <w:tab/>
      </w:r>
      <w:r w:rsidR="00FE5A76" w:rsidRPr="00FB4383">
        <w:rPr>
          <w:sz w:val="14"/>
          <w:szCs w:val="14"/>
        </w:rPr>
        <w:t>Service candidates set for</w:t>
      </w:r>
      <w:r w:rsidR="00FE5A76">
        <w:rPr>
          <w:sz w:val="14"/>
          <w:szCs w:val="14"/>
        </w:rPr>
        <w:t xml:space="preserve"> </w:t>
      </w:r>
      <m:oMath>
        <m:sSub>
          <m:sSubPr>
            <m:ctrlPr>
              <w:rPr>
                <w:rFonts w:ascii="Cambria Math" w:hAnsi="Cambria Math"/>
                <w:i/>
                <w:sz w:val="14"/>
                <w:szCs w:val="14"/>
              </w:rPr>
            </m:ctrlPr>
          </m:sSubPr>
          <m:e>
            <m:r>
              <w:rPr>
                <w:rFonts w:ascii="Cambria Math" w:hAnsi="Cambria Math"/>
                <w:sz w:val="14"/>
                <w:szCs w:val="14"/>
              </w:rPr>
              <m:t>t</m:t>
            </m:r>
          </m:e>
          <m:sub>
            <m:r>
              <w:rPr>
                <w:rFonts w:ascii="Cambria Math" w:hAnsi="Cambria Math"/>
                <w:sz w:val="14"/>
                <w:szCs w:val="14"/>
              </w:rPr>
              <m:t>ij</m:t>
            </m:r>
          </m:sub>
        </m:sSub>
      </m:oMath>
      <w:r w:rsidR="00FE5A76">
        <w:rPr>
          <w:rFonts w:hint="eastAsia"/>
          <w:sz w:val="14"/>
          <w:szCs w:val="14"/>
        </w:rPr>
        <w:t xml:space="preserve"> </w:t>
      </w:r>
      <w:r w:rsidR="00FE5A76" w:rsidRPr="00FB4383">
        <w:rPr>
          <w:sz w:val="14"/>
          <w:szCs w:val="14"/>
        </w:rPr>
        <w:t>to select</w:t>
      </w:r>
    </w:p>
    <w:p w14:paraId="69F14F2A" w14:textId="77777777" w:rsidR="00FE5A76"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R</m:t>
            </m:r>
          </m:e>
          <m:sub>
            <m:r>
              <w:rPr>
                <w:rFonts w:ascii="Cambria Math" w:hAnsi="Cambria Math"/>
                <w:sz w:val="14"/>
                <w:szCs w:val="14"/>
              </w:rPr>
              <m:t>l,τ</m:t>
            </m:r>
          </m:sub>
        </m:sSub>
      </m:oMath>
      <w:r w:rsidR="00FE5A76">
        <w:rPr>
          <w:sz w:val="14"/>
          <w:szCs w:val="14"/>
        </w:rPr>
        <w:tab/>
      </w:r>
      <w:r w:rsidR="00FE5A76" w:rsidRPr="00FB4383">
        <w:rPr>
          <w:sz w:val="14"/>
          <w:szCs w:val="14"/>
        </w:rPr>
        <w:t xml:space="preserve">Resource candidates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r w:rsidR="00FE5A76" w:rsidRPr="00FB4383">
        <w:rPr>
          <w:sz w:val="14"/>
          <w:szCs w:val="14"/>
        </w:rPr>
        <w:t xml:space="preserve"> to select</w:t>
      </w:r>
    </w:p>
    <w:p w14:paraId="6976E0DC" w14:textId="77777777" w:rsidR="00FE5A76" w:rsidRDefault="00B12BDA"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sSub>
          <m:sSubPr>
            <m:ctrlPr>
              <w:rPr>
                <w:rFonts w:ascii="Cambria Math" w:hAnsi="Cambria Math"/>
                <w:i/>
                <w:sz w:val="14"/>
                <w:szCs w:val="14"/>
              </w:rPr>
            </m:ctrlPr>
          </m:sSubPr>
          <m:e>
            <m:r>
              <m:rPr>
                <m:scr m:val="script"/>
              </m:rPr>
              <w:rPr>
                <w:rFonts w:ascii="Cambria Math" w:hAnsi="Cambria Math"/>
                <w:sz w:val="14"/>
                <w:szCs w:val="14"/>
              </w:rPr>
              <m:t>B</m:t>
            </m:r>
          </m:e>
          <m:sub>
            <m:r>
              <w:rPr>
                <w:rFonts w:ascii="Cambria Math" w:hAnsi="Cambria Math"/>
                <w:sz w:val="14"/>
                <w:szCs w:val="14"/>
              </w:rPr>
              <m:t>l,τ</m:t>
            </m:r>
          </m:sub>
        </m:sSub>
      </m:oMath>
      <w:r w:rsidR="00FE5A76">
        <w:rPr>
          <w:sz w:val="14"/>
          <w:szCs w:val="14"/>
        </w:rPr>
        <w:tab/>
      </w:r>
      <w:r w:rsidR="00FE5A76" w:rsidRPr="00FB4383">
        <w:rPr>
          <w:sz w:val="14"/>
          <w:szCs w:val="14"/>
        </w:rPr>
        <w:t>Res</w:t>
      </w:r>
      <w:r w:rsidR="00FE5A76">
        <w:rPr>
          <w:sz w:val="14"/>
          <w:szCs w:val="14"/>
        </w:rPr>
        <w:t xml:space="preserve">ource candidate types set for </w:t>
      </w:r>
      <m:oMath>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l</m:t>
            </m:r>
          </m:sub>
        </m:sSub>
      </m:oMath>
    </w:p>
    <w:p w14:paraId="109D59A0" w14:textId="77777777" w:rsidR="00FE5A76" w:rsidRDefault="00FE5A7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R(⋅)</m:t>
        </m:r>
      </m:oMath>
      <w:r>
        <w:rPr>
          <w:sz w:val="14"/>
          <w:szCs w:val="14"/>
        </w:rPr>
        <w:tab/>
      </w:r>
      <w:r w:rsidRPr="00FB4383">
        <w:rPr>
          <w:sz w:val="14"/>
          <w:szCs w:val="14"/>
        </w:rPr>
        <w:t>Rank inquire function about provider</w:t>
      </w:r>
    </w:p>
    <w:p w14:paraId="7F8412B5" w14:textId="77777777" w:rsidR="00FE5A76" w:rsidRDefault="00FE5A7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F(⋅)</m:t>
        </m:r>
      </m:oMath>
      <w:r>
        <w:rPr>
          <w:sz w:val="14"/>
          <w:szCs w:val="14"/>
        </w:rPr>
        <w:tab/>
      </w:r>
      <w:r w:rsidRPr="00FB4383">
        <w:rPr>
          <w:sz w:val="14"/>
          <w:szCs w:val="14"/>
        </w:rPr>
        <w:t>Owner inquire function about resource or service</w:t>
      </w:r>
    </w:p>
    <w:p w14:paraId="08CEA3D1" w14:textId="77777777" w:rsidR="00FE5A76" w:rsidRDefault="00FE5A7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w:rPr>
            <w:rFonts w:ascii="Cambria Math" w:hAnsi="Cambria Math"/>
            <w:sz w:val="14"/>
            <w:szCs w:val="14"/>
          </w:rPr>
          <m:t>P(⋅)</m:t>
        </m:r>
      </m:oMath>
      <w:r>
        <w:rPr>
          <w:sz w:val="14"/>
          <w:szCs w:val="14"/>
        </w:rPr>
        <w:tab/>
      </w:r>
      <w:r w:rsidRPr="00FB4383">
        <w:rPr>
          <w:sz w:val="14"/>
          <w:szCs w:val="14"/>
        </w:rPr>
        <w:t>Type inquire function about resource type</w:t>
      </w:r>
    </w:p>
    <w:p w14:paraId="7A6F385A" w14:textId="77777777" w:rsidR="00FE5A76" w:rsidRPr="00FB4383" w:rsidRDefault="00FE5A76" w:rsidP="00FE5A76">
      <w:pPr>
        <w:pBdr>
          <w:top w:val="single" w:sz="4" w:space="1" w:color="auto"/>
          <w:left w:val="single" w:sz="4" w:space="0" w:color="auto"/>
          <w:bottom w:val="single" w:sz="4" w:space="7" w:color="auto"/>
          <w:right w:val="single" w:sz="4" w:space="1" w:color="auto"/>
        </w:pBdr>
        <w:tabs>
          <w:tab w:val="left" w:pos="400"/>
        </w:tabs>
        <w:spacing w:line="160" w:lineRule="exact"/>
        <w:rPr>
          <w:sz w:val="14"/>
          <w:szCs w:val="14"/>
        </w:rPr>
      </w:pPr>
      <m:oMath>
        <m:r>
          <m:rPr>
            <m:sty m:val="bi"/>
          </m:rPr>
          <w:rPr>
            <w:rFonts w:ascii="Cambria Math" w:hAnsi="Cambria Math"/>
            <w:sz w:val="14"/>
            <w:szCs w:val="14"/>
          </w:rPr>
          <m:t>x</m:t>
        </m:r>
      </m:oMath>
      <w:r>
        <w:rPr>
          <w:b/>
          <w:sz w:val="14"/>
          <w:szCs w:val="14"/>
        </w:rPr>
        <w:tab/>
      </w:r>
      <w:r w:rsidRPr="00FB4383">
        <w:rPr>
          <w:sz w:val="14"/>
          <w:szCs w:val="14"/>
        </w:rPr>
        <w:t>Bold font of the variable</w:t>
      </w:r>
      <w:r>
        <w:rPr>
          <w:sz w:val="14"/>
          <w:szCs w:val="14"/>
        </w:rPr>
        <w:t xml:space="preserve"> </w:t>
      </w:r>
      <w:r w:rsidRPr="00FB4383">
        <w:rPr>
          <w:sz w:val="14"/>
          <w:szCs w:val="14"/>
        </w:rPr>
        <w:t>(</w:t>
      </w:r>
      <m:oMath>
        <m:r>
          <w:rPr>
            <w:rFonts w:ascii="Cambria Math" w:hAnsi="Cambria Math"/>
            <w:sz w:val="14"/>
            <w:szCs w:val="14"/>
          </w:rPr>
          <m:t>x</m:t>
        </m:r>
      </m:oMath>
      <w:r w:rsidRPr="00FB4383">
        <w:rPr>
          <w:sz w:val="14"/>
          <w:szCs w:val="14"/>
        </w:rPr>
        <w:t>) means the temp set of a bunch of these variables</w:t>
      </w:r>
    </w:p>
    <w:p w14:paraId="17D1D414" w14:textId="77777777" w:rsidR="00FE5A76" w:rsidRPr="00E52FC6" w:rsidRDefault="00FE5A76" w:rsidP="00FE5A76">
      <w:pPr>
        <w:pStyle w:val="Els-body-text"/>
      </w:pPr>
      <w:r>
        <w:t>Since demander and provider continuous arrives, there is no upper bound of the subscripts (</w:t>
      </w:r>
      <m:oMath>
        <m:r>
          <w:rPr>
            <w:rFonts w:ascii="Cambria Math" w:hAnsi="Cambria Math"/>
          </w:rPr>
          <m:t>i, j,k,l,α</m:t>
        </m:r>
      </m:oMath>
      <w:r>
        <w:t xml:space="preserve">). </w:t>
      </w:r>
      <w:r w:rsidR="00732A12">
        <w:t>When</w:t>
      </w:r>
      <w:r>
        <w:t xml:space="preserve"> in schedule procedure, we omit subscript </w:t>
      </w:r>
      <m:oMath>
        <m:r>
          <w:rPr>
            <w:rFonts w:ascii="Cambria Math" w:hAnsi="Cambria Math"/>
          </w:rPr>
          <m:t>i</m:t>
        </m:r>
      </m:oMath>
      <w:r>
        <w:t xml:space="preserve"> for some reasons in Sec. 3.4.</w:t>
      </w:r>
    </w:p>
    <w:p w14:paraId="67C1AEA6" w14:textId="77777777" w:rsidR="00E52FC6" w:rsidRDefault="00B92229" w:rsidP="00E52FC6">
      <w:pPr>
        <w:pStyle w:val="Els-3rdorder-head"/>
      </w:pPr>
      <w:r>
        <w:t>Assumption</w:t>
      </w:r>
      <w:r w:rsidR="00E52FC6">
        <w:t>s</w:t>
      </w:r>
    </w:p>
    <w:p w14:paraId="0C55F6AA" w14:textId="77777777" w:rsidR="00E52FC6" w:rsidRDefault="00B92229" w:rsidP="00B92229">
      <w:pPr>
        <w:pStyle w:val="Els-body-text"/>
      </w:pPr>
      <w:r>
        <w:t>To scope our research, we make some assumptions as follows</w:t>
      </w:r>
      <w:r w:rsidR="00732A12">
        <w:t xml:space="preserve"> </w:t>
      </w:r>
      <w:r w:rsidR="00732A12" w:rsidRPr="00B92229">
        <w:t>for the original mode, while in other extension, some of the assumptions will be modified.</w:t>
      </w:r>
    </w:p>
    <w:p w14:paraId="58E4A1DC" w14:textId="77777777" w:rsidR="00B92229" w:rsidRDefault="00B92229" w:rsidP="00B92229">
      <w:pPr>
        <w:pStyle w:val="Els-bulletlist"/>
      </w:pPr>
      <w:r w:rsidRPr="00B92229">
        <w:t>Each single task should be assembled by its task-parts, and these parts sho</w:t>
      </w:r>
      <w:r>
        <w:t>uld be processed simultaneously</w:t>
      </w:r>
      <w:r w:rsidRPr="00FA2E27">
        <w:t>;</w:t>
      </w:r>
    </w:p>
    <w:p w14:paraId="56226769" w14:textId="77777777" w:rsidR="00B92229" w:rsidRDefault="00B92229" w:rsidP="00B92229">
      <w:pPr>
        <w:pStyle w:val="Els-bulletlist"/>
      </w:pPr>
      <w:r w:rsidRPr="00B92229">
        <w:t>The quality of product is determined by the worst quality of the selected resource</w:t>
      </w:r>
      <w:r w:rsidRPr="00FA2E27">
        <w:t>;</w:t>
      </w:r>
    </w:p>
    <w:p w14:paraId="00E615F8" w14:textId="77777777" w:rsidR="00B92229" w:rsidRDefault="00B92229" w:rsidP="00B92229">
      <w:pPr>
        <w:pStyle w:val="Els-bulletlist"/>
      </w:pPr>
      <w:r w:rsidRPr="00B92229">
        <w:t>Resource are renewable that the available capacity will be return to when the process procedure finished</w:t>
      </w:r>
      <w:r w:rsidRPr="00FA2E27">
        <w:t>;</w:t>
      </w:r>
    </w:p>
    <w:p w14:paraId="15E57103" w14:textId="77777777" w:rsidR="00B92229" w:rsidRDefault="00B92229" w:rsidP="00B92229">
      <w:pPr>
        <w:pStyle w:val="Els-bulletlist"/>
      </w:pPr>
      <w:r w:rsidRPr="00B92229">
        <w:t>Resource quality comply normal distribution with given mean and standard deviation by provider when registered</w:t>
      </w:r>
      <w:r w:rsidRPr="00FA2E27">
        <w:t>;</w:t>
      </w:r>
    </w:p>
    <w:p w14:paraId="1E2D301F" w14:textId="77777777" w:rsidR="00B92229" w:rsidRDefault="00B92229" w:rsidP="00B92229">
      <w:pPr>
        <w:pStyle w:val="Els-bulletlist"/>
      </w:pPr>
      <w:r w:rsidRPr="00B92229">
        <w:t>Cooperate and process procedure cannot be interrupted</w:t>
      </w:r>
      <w:r w:rsidRPr="00FA2E27">
        <w:t>;</w:t>
      </w:r>
    </w:p>
    <w:p w14:paraId="469BE4CC" w14:textId="77777777" w:rsidR="00B92229" w:rsidRDefault="00B92229" w:rsidP="00ED1E10">
      <w:pPr>
        <w:pStyle w:val="Els-bulletlist"/>
      </w:pPr>
      <w:r w:rsidRPr="00B92229">
        <w:t>Provider can only schedule task-parts in inactive status</w:t>
      </w:r>
      <w:r w:rsidRPr="00FA2E27">
        <w:t>;</w:t>
      </w:r>
    </w:p>
    <w:p w14:paraId="65A54BE6" w14:textId="77777777" w:rsidR="00FE5A76" w:rsidRPr="00FE5A76" w:rsidRDefault="00D426CB" w:rsidP="008D6F1F">
      <w:pPr>
        <w:pStyle w:val="Els-3rdorder-head"/>
      </w:pPr>
      <w:r>
        <w:lastRenderedPageBreak/>
        <w:t>Master plan for original mode</w:t>
      </w:r>
    </w:p>
    <w:p w14:paraId="115D9A5D" w14:textId="77777777" w:rsidR="00792E68" w:rsidRPr="00792E68" w:rsidRDefault="00125397" w:rsidP="00DB1745">
      <w:pPr>
        <w:pStyle w:val="Els-body-text"/>
      </w:pPr>
      <w:r>
        <w:t xml:space="preserve">A single order consists of a set </w:t>
      </w:r>
      <m:oMath>
        <m:sSub>
          <m:sSubPr>
            <m:ctrlPr>
              <w:rPr>
                <w:rFonts w:ascii="Cambria Math" w:hAnsi="Cambria Math"/>
                <w:i/>
              </w:rPr>
            </m:ctrlPr>
          </m:sSubPr>
          <m:e>
            <m:r>
              <m:rPr>
                <m:scr m:val="script"/>
              </m:rPr>
              <w:rPr>
                <w:rFonts w:ascii="Cambria Math" w:hAnsi="Cambria Math"/>
              </w:rPr>
              <m:t>T</m:t>
            </m:r>
          </m:e>
          <m:sub>
            <m:r>
              <w:rPr>
                <w:rFonts w:ascii="Cambria Math" w:hAnsi="Cambria Math"/>
              </w:rPr>
              <m:t>i</m:t>
            </m:r>
          </m:sub>
        </m:sSub>
        <m:r>
          <w:rPr>
            <w:rFonts w:ascii="Cambria Math" w:hAnsi="Cambria Math"/>
          </w:rPr>
          <m:t xml:space="preserve">  =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i2</m:t>
                </m:r>
              </m:sub>
            </m:sSub>
            <m:r>
              <w:rPr>
                <w:rFonts w:ascii="Cambria Math" w:hAnsi="Cambria Math"/>
              </w:rPr>
              <m:t xml:space="preserve"> ,...</m:t>
            </m:r>
          </m:e>
        </m:d>
      </m:oMath>
      <w:r>
        <w:t xml:space="preserve"> of tasks, the tasks are interrelated by kinds of constraints. First, precedence constraints force task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not to be started before all its immediate </w:t>
      </w:r>
      <w:proofErr w:type="gramStart"/>
      <w:r>
        <w:t xml:space="preserve">predecessors </w:t>
      </w:r>
      <m:oMath>
        <m:sSub>
          <m:sSubPr>
            <m:ctrlPr>
              <w:rPr>
                <w:rFonts w:ascii="Cambria Math" w:hAnsi="Cambria Math"/>
                <w:i/>
              </w:rPr>
            </m:ctrlPr>
          </m:sSubPr>
          <m:e>
            <w:proofErr w:type="gramEnd"/>
            <m:r>
              <m:rPr>
                <m:scr m:val="script"/>
              </m:rPr>
              <w:rPr>
                <w:rFonts w:ascii="Cambria Math" w:hAnsi="Cambria Math"/>
              </w:rPr>
              <m:t>P</m:t>
            </m:r>
          </m:e>
          <m:sub>
            <m:r>
              <w:rPr>
                <w:rFonts w:ascii="Cambria Math" w:hAnsi="Cambria Math"/>
              </w:rPr>
              <m:t>ij</m:t>
            </m:r>
          </m:sub>
        </m:sSub>
      </m:oMath>
      <w:r>
        <w:t xml:space="preserve"> . Second, performing the tasks requires resources with limited capacities. Third, resources cooperation requires all the task-parts in active status. A single resource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belongs to only one type. While being processed, task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requires </w:t>
      </w:r>
      <m:oMath>
        <m:sSub>
          <m:sSubPr>
            <m:ctrlPr>
              <w:rPr>
                <w:rFonts w:ascii="Cambria Math" w:hAnsi="Cambria Math"/>
                <w:i/>
              </w:rPr>
            </m:ctrlPr>
          </m:sSubPr>
          <m:e>
            <m:r>
              <w:rPr>
                <w:rFonts w:ascii="Cambria Math" w:hAnsi="Cambria Math"/>
              </w:rPr>
              <m:t>q</m:t>
            </m:r>
          </m:e>
          <m:sub>
            <m:r>
              <w:rPr>
                <w:rFonts w:ascii="Cambria Math" w:hAnsi="Cambria Math"/>
              </w:rPr>
              <m:t>α,,ij</m:t>
            </m:r>
          </m:sub>
        </m:sSub>
      </m:oMath>
      <w:r>
        <w:t xml:space="preserve"> units capacity of the resources with each </w:t>
      </w:r>
      <w:r>
        <w:rPr>
          <w:rFonts w:hint="eastAsia"/>
        </w:rPr>
        <w:t xml:space="preserve">type </w:t>
      </w:r>
      <m:oMath>
        <m:r>
          <w:rPr>
            <w:rFonts w:ascii="Cambria Math" w:hAnsi="Cambria Math" w:hint="eastAsia"/>
          </w:rPr>
          <m:t>α</m:t>
        </m:r>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m:t>
            </m:r>
            <m:r>
              <w:rPr>
                <w:rFonts w:ascii="Cambria Math" w:hAnsi="Cambria Math"/>
              </w:rPr>
              <m:t>j</m:t>
            </m:r>
          </m:sub>
        </m:sSub>
      </m:oMath>
      <w:r>
        <w:rPr>
          <w:rFonts w:hint="eastAsia"/>
        </w:rPr>
        <w:t xml:space="preserve"> during every period of its non-preemptable </w:t>
      </w:r>
      <w:proofErr w:type="gramStart"/>
      <w:r>
        <w:rPr>
          <w:rFonts w:hint="eastAsia"/>
        </w:rPr>
        <w:t>du</w:t>
      </w:r>
      <w:r>
        <w:t xml:space="preserve">ration </w:t>
      </w:r>
      <m:oMath>
        <m:sSub>
          <m:sSubPr>
            <m:ctrlPr>
              <w:rPr>
                <w:rFonts w:ascii="Cambria Math" w:hAnsi="Cambria Math"/>
                <w:i/>
              </w:rPr>
            </m:ctrlPr>
          </m:sSubPr>
          <m:e>
            <w:proofErr w:type="gramEnd"/>
            <m:r>
              <w:rPr>
                <w:rFonts w:ascii="Cambria Math" w:hAnsi="Cambria Math"/>
              </w:rPr>
              <m:t>p</m:t>
            </m:r>
          </m:e>
          <m:sub>
            <m:r>
              <w:rPr>
                <w:rFonts w:ascii="Cambria Math" w:hAnsi="Cambria Math"/>
              </w:rPr>
              <m:t>ij</m:t>
            </m:r>
          </m:sub>
        </m:sSub>
      </m:oMath>
      <w:r>
        <w:t xml:space="preserve"> . Each resource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has a limited capacity </w:t>
      </w:r>
      <m:oMath>
        <m:sSub>
          <m:sSubPr>
            <m:ctrlPr>
              <w:rPr>
                <w:rFonts w:ascii="Cambria Math" w:hAnsi="Cambria Math"/>
                <w:i/>
              </w:rPr>
            </m:ctrlPr>
          </m:sSubPr>
          <m:e>
            <m:r>
              <w:rPr>
                <w:rFonts w:ascii="Cambria Math" w:hAnsi="Cambria Math"/>
              </w:rPr>
              <m:t>C</m:t>
            </m:r>
          </m:e>
          <m:sub>
            <m:r>
              <w:rPr>
                <w:rFonts w:ascii="Cambria Math" w:hAnsi="Cambria Math"/>
              </w:rPr>
              <m:t>k,τ</m:t>
            </m:r>
          </m:sub>
        </m:sSub>
      </m:oMath>
      <w:r>
        <w:t xml:space="preserve"> and available capacity </w:t>
      </w:r>
      <m:oMath>
        <m:sSub>
          <m:sSubPr>
            <m:ctrlPr>
              <w:rPr>
                <w:rFonts w:ascii="Cambria Math" w:hAnsi="Cambria Math"/>
                <w:i/>
              </w:rPr>
            </m:ctrlPr>
          </m:sSubPr>
          <m:e>
            <m:r>
              <w:rPr>
                <w:rFonts w:ascii="Cambria Math" w:hAnsi="Cambria Math"/>
              </w:rPr>
              <m:t>A</m:t>
            </m:r>
          </m:e>
          <m:sub>
            <m:r>
              <w:rPr>
                <w:rFonts w:ascii="Cambria Math" w:hAnsi="Cambria Math"/>
              </w:rPr>
              <m:t>k,τ</m:t>
            </m:r>
          </m:sub>
        </m:sSub>
      </m:oMath>
      <w:r>
        <w:t xml:space="preserve"> at any point in </w:t>
      </w:r>
      <w:proofErr w:type="gramStart"/>
      <w:r>
        <w:t xml:space="preserve">time </w:t>
      </w:r>
      <w:proofErr w:type="gramEnd"/>
      <m:oMath>
        <m:r>
          <w:rPr>
            <w:rFonts w:ascii="Cambria Math" w:hAnsi="Cambria Math"/>
          </w:rPr>
          <m:t>τ</m:t>
        </m:r>
      </m:oMath>
      <w:r>
        <w:t xml:space="preserve">. This plan is much like the settings in </w:t>
      </w:r>
      <w:proofErr w:type="gramStart"/>
      <w:r>
        <w:t>RCPSP[</w:t>
      </w:r>
      <w:proofErr w:type="gramEnd"/>
      <w:r>
        <w:t>13] except that the task here need multiple types of resource simultaneously.</w:t>
      </w:r>
    </w:p>
    <w:p w14:paraId="4EF7932A" w14:textId="77777777" w:rsidR="00E52FC6" w:rsidRDefault="00D426CB" w:rsidP="00D426CB">
      <w:pPr>
        <w:pStyle w:val="Els-2ndorder-head"/>
      </w:pPr>
      <w:commentRangeStart w:id="88"/>
      <w:r w:rsidRPr="00D426CB">
        <w:t>Individual decisions in original mode</w:t>
      </w:r>
      <w:commentRangeEnd w:id="88"/>
      <w:r w:rsidR="001B7A7C">
        <w:rPr>
          <w:rStyle w:val="ad"/>
          <w:i w:val="0"/>
          <w:lang w:val="en-GB"/>
        </w:rPr>
        <w:commentReference w:id="88"/>
      </w:r>
    </w:p>
    <w:p w14:paraId="0AD580A3" w14:textId="77777777" w:rsidR="006C76F0" w:rsidRPr="006C76F0" w:rsidRDefault="006936B7" w:rsidP="006C76F0">
      <w:pPr>
        <w:pStyle w:val="Els-body-text"/>
      </w:pPr>
      <w:ins w:id="89" w:author="Vic" w:date="2016-09-08T22:38:00Z">
        <w:r>
          <w:t xml:space="preserve">A </w:t>
        </w:r>
      </w:ins>
      <w:del w:id="90" w:author="Vic" w:date="2016-09-08T22:38:00Z">
        <w:r w:rsidR="006C76F0" w:rsidDel="006936B7">
          <w:rPr>
            <w:rFonts w:hint="eastAsia"/>
          </w:rPr>
          <w:delText>P</w:delText>
        </w:r>
      </w:del>
      <w:ins w:id="91" w:author="Vic" w:date="2016-09-08T22:38:00Z">
        <w:r>
          <w:t>p</w:t>
        </w:r>
      </w:ins>
      <w:r w:rsidR="006C76F0">
        <w:rPr>
          <w:rFonts w:hint="eastAsia"/>
        </w:rPr>
        <w:t xml:space="preserve">rovider makes decision at time </w:t>
      </w:r>
      <m:oMath>
        <m:r>
          <w:rPr>
            <w:rFonts w:ascii="Cambria Math" w:hAnsi="Cambria Math" w:hint="eastAsia"/>
          </w:rPr>
          <m:t>τ</m:t>
        </m:r>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r>
          <w:rPr>
            <w:rFonts w:ascii="Cambria Math" w:hAnsi="Cambria Math" w:hint="eastAsia"/>
          </w:rPr>
          <m:t xml:space="preserve"> </m:t>
        </m:r>
      </m:oMath>
      <w:r w:rsidR="006C76F0">
        <w:rPr>
          <w:rFonts w:hint="eastAsia"/>
        </w:rPr>
        <w:t>to response task if the</w:t>
      </w:r>
      <w:r w:rsidR="006C76F0">
        <w:t xml:space="preserve"> </w:t>
      </w:r>
      <w:r w:rsidR="006C76F0">
        <w:rPr>
          <w:rFonts w:hint="eastAsia"/>
        </w:rPr>
        <w:t xml:space="preserve">belonging resource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6C76F0">
        <w:rPr>
          <w:rFonts w:hint="eastAsia"/>
        </w:rPr>
        <w:t xml:space="preserve"> was </w:t>
      </w:r>
      <w:del w:id="92" w:author="Vic" w:date="2016-09-08T22:38:00Z">
        <w:r w:rsidR="006C76F0" w:rsidDel="006936B7">
          <w:rPr>
            <w:rFonts w:hint="eastAsia"/>
          </w:rPr>
          <w:delText xml:space="preserve">type </w:delText>
        </w:r>
      </w:del>
      <w:ins w:id="93" w:author="Vic" w:date="2016-09-08T22:38:00Z">
        <w:r>
          <w:rPr>
            <w:rFonts w:hint="eastAsia"/>
          </w:rPr>
          <w:t>type</w:t>
        </w:r>
        <w:r>
          <w:t>-</w:t>
        </w:r>
      </w:ins>
      <w:r w:rsidR="006C76F0">
        <w:rPr>
          <w:rFonts w:hint="eastAsia"/>
        </w:rPr>
        <w:t xml:space="preserve">matched with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6C76F0">
        <w:rPr>
          <w:rFonts w:hint="eastAsia"/>
        </w:rPr>
        <w:t xml:space="preserve">). </w:t>
      </w:r>
      <w:proofErr w:type="gramStart"/>
      <w:r w:rsidR="006C76F0">
        <w:rPr>
          <w:rFonts w:hint="eastAsia"/>
        </w:rPr>
        <w:t xml:space="preserve">If </w:t>
      </w:r>
      <m:oMath>
        <m:sSub>
          <m:sSubPr>
            <m:ctrlPr>
              <w:rPr>
                <w:rFonts w:ascii="Cambria Math" w:hAnsi="Cambria Math"/>
                <w:i/>
              </w:rPr>
            </m:ctrlPr>
          </m:sSubPr>
          <m:e>
            <w:proofErr w:type="gramEnd"/>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6C76F0">
        <w:rPr>
          <w:rFonts w:hint="eastAsia"/>
        </w:rPr>
        <w:t xml:space="preserve"> ,</w:t>
      </w:r>
      <w:ins w:id="94" w:author="Vic" w:date="2016-09-08T22:38:00Z">
        <w:r>
          <w:t xml:space="preserve"> the</w:t>
        </w:r>
      </w:ins>
      <w:r w:rsidR="006C76F0">
        <w:rPr>
          <w:rFonts w:hint="eastAsia"/>
        </w:rPr>
        <w:t xml:space="preserve"> provider will respon</w:t>
      </w:r>
      <w:ins w:id="95" w:author="Vic" w:date="2016-09-08T22:38:00Z">
        <w:r>
          <w:t>d</w:t>
        </w:r>
      </w:ins>
      <w:del w:id="96" w:author="Vic" w:date="2016-09-08T22:38:00Z">
        <w:r w:rsidR="006C76F0" w:rsidDel="006936B7">
          <w:rPr>
            <w:rFonts w:hint="eastAsia"/>
          </w:rPr>
          <w:delText>se</w:delText>
        </w:r>
      </w:del>
      <w:r w:rsidR="006C76F0">
        <w:rPr>
          <w:rFonts w:hint="eastAsia"/>
        </w:rPr>
        <w:t xml:space="preserve"> the task need, de</w:t>
      </w:r>
      <w:r w:rsidR="006C76F0">
        <w:t xml:space="preserv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will add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rsidR="006C76F0">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r w:rsidR="006C76F0">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sidR="006C76F0">
        <w:t xml:space="preserve"> to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oMath>
      <w:r w:rsidR="006C76F0">
        <w:t xml:space="preserve">. 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t>
      </w:r>
      <w:del w:id="97" w:author="Vic" w:date="2016-09-08T22:39:00Z">
        <w:r w:rsidR="006C76F0" w:rsidDel="006936B7">
          <w:delText xml:space="preserve">was </w:delText>
        </w:r>
      </w:del>
      <w:ins w:id="98" w:author="Vic" w:date="2016-09-08T22:39:00Z">
        <w:r>
          <w:t xml:space="preserve">is </w:t>
        </w:r>
      </w:ins>
      <w:r w:rsidR="006C76F0">
        <w:t xml:space="preserve">finally selected, available capacity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6C76F0">
        <w:t xml:space="preserve"> will change </w:t>
      </w:r>
      <w:del w:id="99" w:author="Vic" w:date="2016-09-08T22:40:00Z">
        <w:r w:rsidR="006C76F0" w:rsidDel="006936B7">
          <w:delText xml:space="preserve">as </w:delText>
        </w:r>
      </w:del>
      <w:proofErr w:type="gramStart"/>
      <w:ins w:id="100" w:author="Vic" w:date="2016-09-08T22:40:00Z">
        <w:r>
          <w:t xml:space="preserve">to </w:t>
        </w:r>
      </w:ins>
      <m:oMath>
        <m:sSub>
          <m:sSubPr>
            <m:ctrlPr>
              <w:rPr>
                <w:rFonts w:ascii="Cambria Math" w:hAnsi="Cambria Math"/>
                <w:i/>
              </w:rPr>
            </m:ctrlPr>
          </m:sSubPr>
          <m:e>
            <w:proofErr w:type="gramEnd"/>
            <m:r>
              <w:rPr>
                <w:rFonts w:ascii="Cambria Math" w:hAnsi="Cambria Math"/>
              </w:rPr>
              <m:t>A</m:t>
            </m:r>
          </m:e>
          <m:sub>
            <m:r>
              <w:rPr>
                <w:rFonts w:ascii="Cambria Math" w:hAnsi="Cambria Math"/>
              </w:rPr>
              <m:t>k,τ</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sidR="006C76F0">
        <w:t xml:space="preserve"> </w:t>
      </w:r>
      <w:ins w:id="101" w:author="Vic" w:date="2016-09-08T22:40:00Z">
        <w:r>
          <w:t>.</w:t>
        </w:r>
      </w:ins>
      <w:del w:id="102" w:author="Vic" w:date="2016-09-08T22:40:00Z">
        <w:r w:rsidR="006C76F0" w:rsidDel="006936B7">
          <w:delText>,</w:delText>
        </w:r>
      </w:del>
      <w:r w:rsidR="006C76F0">
        <w:t xml:space="preserve"> </w:t>
      </w:r>
      <w:del w:id="103" w:author="Vic" w:date="2016-09-08T22:40:00Z">
        <w:r w:rsidR="006C76F0" w:rsidDel="006936B7">
          <w:delText>t</w:delText>
        </w:r>
      </w:del>
      <w:ins w:id="104" w:author="Vic" w:date="2016-09-08T22:40:00Z">
        <w:r>
          <w:t>This</w:t>
        </w:r>
      </w:ins>
      <w:del w:id="105" w:author="Vic" w:date="2016-09-08T22:40:00Z">
        <w:r w:rsidR="006C76F0" w:rsidDel="006936B7">
          <w:delText>he</w:delText>
        </w:r>
      </w:del>
      <w:r w:rsidR="006C76F0">
        <w:t xml:space="preserve"> available capacity will be </w:t>
      </w:r>
      <w:del w:id="106" w:author="Vic" w:date="2016-09-08T22:39:00Z">
        <w:r w:rsidR="006C76F0" w:rsidDel="006936B7">
          <w:delText>returned back</w:delText>
        </w:r>
      </w:del>
      <w:ins w:id="107" w:author="Vic" w:date="2016-09-08T22:39:00Z">
        <w:r>
          <w:t>restored</w:t>
        </w:r>
      </w:ins>
      <w:r w:rsidR="006C76F0">
        <w:t xml:space="preserve"> </w:t>
      </w:r>
      <w:del w:id="108" w:author="Vic" w:date="2016-09-08T22:39:00Z">
        <w:r w:rsidR="006C76F0" w:rsidDel="006936B7">
          <w:delText xml:space="preserve">to </w:delText>
        </w:r>
      </w:del>
      <w:r w:rsidR="006C76F0">
        <w:t xml:space="preserve">after the finish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6C76F0">
        <w:t xml:space="preserve"> part.</w:t>
      </w:r>
    </w:p>
    <w:p w14:paraId="3BB4A08B" w14:textId="77777777" w:rsidR="00E52FC6" w:rsidRDefault="00D426CB" w:rsidP="00D426CB">
      <w:pPr>
        <w:pStyle w:val="Els-3rdorder-head"/>
      </w:pPr>
      <w:commentRangeStart w:id="109"/>
      <w:r w:rsidRPr="00D426CB">
        <w:t>Provider response for type matched task</w:t>
      </w:r>
      <w:commentRangeEnd w:id="109"/>
      <w:r w:rsidR="007069B3">
        <w:rPr>
          <w:rStyle w:val="ad"/>
          <w:i w:val="0"/>
          <w:lang w:val="en-GB"/>
        </w:rPr>
        <w:commentReference w:id="109"/>
      </w:r>
    </w:p>
    <w:p w14:paraId="1B7FB83C" w14:textId="77777777" w:rsidR="00E52FC6" w:rsidRDefault="00D426CB" w:rsidP="00D426CB">
      <w:pPr>
        <w:pStyle w:val="Els-3rdorder-head"/>
      </w:pPr>
      <w:r w:rsidRPr="00D426CB">
        <w:t>Demander select from resource candidates</w:t>
      </w:r>
    </w:p>
    <w:p w14:paraId="0DCB9112" w14:textId="77777777" w:rsidR="00D426CB" w:rsidRPr="00B03D16" w:rsidRDefault="006936B7" w:rsidP="00D426CB">
      <w:pPr>
        <w:pStyle w:val="Els-body-text"/>
      </w:pPr>
      <w:ins w:id="110" w:author="Vic" w:date="2016-09-08T22:40:00Z">
        <w:r>
          <w:t>A d</w:t>
        </w:r>
      </w:ins>
      <w:del w:id="111" w:author="Vic" w:date="2016-09-08T22:40:00Z">
        <w:r w:rsidR="00C270F0" w:rsidDel="006936B7">
          <w:delText>D</w:delText>
        </w:r>
      </w:del>
      <w:r w:rsidR="00C270F0">
        <w:t>emander make</w:t>
      </w:r>
      <w:ins w:id="112" w:author="Vic" w:date="2016-09-08T22:40:00Z">
        <w:r>
          <w:t>s</w:t>
        </w:r>
      </w:ins>
      <w:r w:rsidR="00C270F0">
        <w:t xml:space="preserve"> decision about resource selection from </w:t>
      </w:r>
      <m:oMath>
        <m:sSub>
          <m:sSubPr>
            <m:ctrlPr>
              <w:rPr>
                <w:rFonts w:ascii="Cambria Math" w:hAnsi="Cambria Math"/>
                <w:i/>
              </w:rPr>
            </m:ctrlPr>
          </m:sSubPr>
          <m:e>
            <m:r>
              <m:rPr>
                <m:scr m:val="script"/>
              </m:rPr>
              <w:rPr>
                <w:rFonts w:ascii="Cambria Math" w:hAnsi="Cambria Math"/>
              </w:rPr>
              <m:t>R</m:t>
            </m:r>
          </m:e>
          <m:sub>
            <m:r>
              <w:rPr>
                <w:rFonts w:ascii="Cambria Math" w:hAnsi="Cambria Math"/>
              </w:rPr>
              <m:t>ij,τ</m:t>
            </m:r>
          </m:sub>
        </m:sSub>
      </m:oMath>
      <w:proofErr w:type="gramStart"/>
      <w:r w:rsidR="00C270F0">
        <w:t>when</w:t>
      </w:r>
      <w:r w:rsidR="00AE5F05">
        <w:t xml:space="preserve"> </w:t>
      </w:r>
      <w:proofErr w:type="gramEnd"/>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hint="eastAsia"/>
              </w:rPr>
              <m:t>ij</m:t>
            </m:r>
          </m:sub>
        </m:sSub>
      </m:oMath>
      <w:r w:rsidR="00C270F0">
        <w:t xml:space="preserve">. Without loss of generality, we suppose at </w:t>
      </w:r>
      <w:proofErr w:type="gramStart"/>
      <w:r w:rsidR="00C270F0">
        <w:rPr>
          <w:rFonts w:hint="eastAsia"/>
        </w:rPr>
        <w:t xml:space="preserve">time </w:t>
      </w:r>
      <m:oMath>
        <m:r>
          <w:rPr>
            <w:rFonts w:ascii="Cambria Math" w:hAnsi="Cambria Math" w:hint="eastAsia"/>
          </w:rPr>
          <m:t>≥</m:t>
        </m:r>
        <w:proofErr w:type="gramEnd"/>
        <m:sSub>
          <m:sSubPr>
            <m:ctrlPr>
              <w:rPr>
                <w:rFonts w:ascii="Cambria Math" w:hAnsi="Cambria Math"/>
                <w:i/>
              </w:rPr>
            </m:ctrlPr>
          </m:sSubPr>
          <m:e>
            <m:r>
              <w:rPr>
                <w:rFonts w:ascii="Cambria Math" w:hAnsi="Cambria Math" w:hint="eastAsia"/>
              </w:rPr>
              <m:t>r</m:t>
            </m:r>
          </m:e>
          <m:sub>
            <m:r>
              <w:rPr>
                <w:rFonts w:ascii="Cambria Math" w:hAnsi="Cambria Math" w:hint="eastAsia"/>
              </w:rPr>
              <m:t>i</m:t>
            </m:r>
          </m:sub>
        </m:sSub>
      </m:oMath>
      <w:r w:rsidR="00C270F0">
        <w:rPr>
          <w:rFonts w:hint="eastAsia"/>
        </w:rPr>
        <w:t xml:space="preserve"> , the decision making of demander can be described</w:t>
      </w:r>
      <w:r w:rsidR="00C270F0">
        <w:t xml:space="preserve"> as follows</w:t>
      </w:r>
      <w:ins w:id="113" w:author="Vic" w:date="2016-09-08T22:41:00Z">
        <w:r>
          <w:t>,</w:t>
        </w:r>
      </w:ins>
      <w:del w:id="114" w:author="Vic" w:date="2016-09-08T22:41:00Z">
        <w:r w:rsidR="00C270F0" w:rsidDel="006936B7">
          <w:delText>:</w:delText>
        </w:r>
      </w:del>
    </w:p>
    <w:p w14:paraId="558906A7" w14:textId="77777777" w:rsidR="00D426CB" w:rsidRDefault="00D426CB" w:rsidP="00D426CB">
      <w:pPr>
        <w:tabs>
          <w:tab w:val="center" w:pos="2480"/>
          <w:tab w:val="right" w:pos="4960"/>
        </w:tabs>
      </w:pPr>
      <w:r>
        <w:tab/>
      </w:r>
      <w:r w:rsidR="002412A6" w:rsidRPr="002412A6">
        <w:rPr>
          <w:position w:val="-20"/>
        </w:rPr>
        <w:object w:dxaOrig="2220" w:dyaOrig="480" w14:anchorId="63A9FD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1pt;height:24pt" o:ole="">
            <v:imagedata r:id="rId16" o:title=""/>
          </v:shape>
          <o:OLEObject Type="Embed" ProgID="Equation.DSMT4" ShapeID="_x0000_i1025" DrawAspect="Content" ObjectID="_1534955385" r:id="rId17"/>
        </w:object>
      </w:r>
      <w:r>
        <w:tab/>
        <w:t>(1)</w:t>
      </w:r>
    </w:p>
    <w:p w14:paraId="04D10778" w14:textId="77777777" w:rsidR="00D426CB" w:rsidRDefault="00D426CB" w:rsidP="00D426CB">
      <w:pPr>
        <w:tabs>
          <w:tab w:val="left" w:pos="709"/>
          <w:tab w:val="left" w:pos="3828"/>
          <w:tab w:val="right" w:pos="4960"/>
        </w:tabs>
      </w:pPr>
      <w:r>
        <w:rPr>
          <w:noProof/>
          <w:lang w:val="en-US" w:eastAsia="zh-CN"/>
        </w:rPr>
        <mc:AlternateContent>
          <mc:Choice Requires="wps">
            <w:drawing>
              <wp:anchor distT="0" distB="0" distL="114300" distR="114300" simplePos="0" relativeHeight="251600384" behindDoc="0" locked="0" layoutInCell="1" allowOverlap="1" wp14:anchorId="0B6194B7" wp14:editId="3992F843">
                <wp:simplePos x="0" y="0"/>
                <wp:positionH relativeFrom="column">
                  <wp:posOffset>339948</wp:posOffset>
                </wp:positionH>
                <wp:positionV relativeFrom="paragraph">
                  <wp:posOffset>43815</wp:posOffset>
                </wp:positionV>
                <wp:extent cx="111318" cy="1267253"/>
                <wp:effectExtent l="0" t="0" r="22225" b="28575"/>
                <wp:wrapNone/>
                <wp:docPr id="20" name="左大括号 20"/>
                <wp:cNvGraphicFramePr/>
                <a:graphic xmlns:a="http://schemas.openxmlformats.org/drawingml/2006/main">
                  <a:graphicData uri="http://schemas.microsoft.com/office/word/2010/wordprocessingShape">
                    <wps:wsp>
                      <wps:cNvSpPr/>
                      <wps:spPr>
                        <a:xfrm>
                          <a:off x="0" y="0"/>
                          <a:ext cx="111318" cy="1267253"/>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14:paraId="24480EBC" w14:textId="77777777" w:rsidR="00B12BDA" w:rsidRDefault="00B12BDA" w:rsidP="00D426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6194B7"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大括号 20" o:spid="_x0000_s1026" type="#_x0000_t87" style="position:absolute;margin-left:26.75pt;margin-top:3.45pt;width:8.75pt;height:99.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" adj="1573,10902" strokecolor="black [3040]">
                <v:textbox>
                  <w:txbxContent>
                    <w:p w14:paraId="24480EBC" w14:textId="77777777" w:rsidR="00B12BDA" w:rsidRDefault="00B12BDA" w:rsidP="00D426CB">
                      <w:pPr>
                        <w:jc w:val="center"/>
                      </w:pPr>
                    </w:p>
                  </w:txbxContent>
                </v:textbox>
              </v:shape>
            </w:pict>
          </mc:Fallback>
        </mc:AlternateContent>
      </w:r>
      <w:r>
        <w:tab/>
      </w:r>
      <w:r w:rsidRPr="00130408">
        <w:rPr>
          <w:position w:val="-14"/>
        </w:rPr>
        <w:object w:dxaOrig="940" w:dyaOrig="340" w14:anchorId="564AFCA1">
          <v:shape id="_x0000_i1026" type="#_x0000_t75" style="width:47.25pt;height:17.25pt" o:ole="">
            <v:imagedata r:id="rId18" o:title=""/>
          </v:shape>
          <o:OLEObject Type="Embed" ProgID="Equation.DSMT4" ShapeID="_x0000_i1026" DrawAspect="Content" ObjectID="_1534955386" r:id="rId19"/>
        </w:object>
      </w:r>
      <w:r>
        <w:tab/>
      </w:r>
      <w:r w:rsidRPr="00B03D16">
        <w:rPr>
          <w:position w:val="-12"/>
        </w:rPr>
        <w:object w:dxaOrig="620" w:dyaOrig="320" w14:anchorId="15CA819C">
          <v:shape id="_x0000_i1027" type="#_x0000_t75" style="width:30.75pt;height:15.75pt" o:ole="">
            <v:imagedata r:id="rId20" o:title=""/>
          </v:shape>
          <o:OLEObject Type="Embed" ProgID="Equation.DSMT4" ShapeID="_x0000_i1027" DrawAspect="Content" ObjectID="_1534955387" r:id="rId21"/>
        </w:object>
      </w:r>
      <w:r>
        <w:tab/>
        <w:t>(2)</w:t>
      </w:r>
    </w:p>
    <w:p w14:paraId="62182F0E" w14:textId="77777777" w:rsidR="00D426CB" w:rsidRDefault="00D426CB" w:rsidP="00D426CB">
      <w:pPr>
        <w:tabs>
          <w:tab w:val="left" w:pos="709"/>
          <w:tab w:val="left" w:pos="3828"/>
          <w:tab w:val="right" w:pos="4960"/>
        </w:tabs>
      </w:pPr>
      <w:r>
        <w:tab/>
      </w:r>
      <w:r w:rsidRPr="00B03D16">
        <w:rPr>
          <w:position w:val="-14"/>
        </w:rPr>
        <w:object w:dxaOrig="2860" w:dyaOrig="380" w14:anchorId="14DAFE57">
          <v:shape id="_x0000_i1028" type="#_x0000_t75" style="width:143.25pt;height:18.75pt" o:ole="">
            <v:imagedata r:id="rId22" o:title=""/>
          </v:shape>
          <o:OLEObject Type="Embed" ProgID="Equation.DSMT4" ShapeID="_x0000_i1028" DrawAspect="Content" ObjectID="_1534955388" r:id="rId23"/>
        </w:object>
      </w:r>
      <w:r>
        <w:t xml:space="preserve"> </w:t>
      </w:r>
      <w:r>
        <w:tab/>
      </w:r>
      <w:r w:rsidRPr="00B03D16">
        <w:rPr>
          <w:position w:val="-12"/>
        </w:rPr>
        <w:object w:dxaOrig="620" w:dyaOrig="320" w14:anchorId="305BF9B7">
          <v:shape id="_x0000_i1029" type="#_x0000_t75" style="width:30.75pt;height:15.75pt" o:ole="">
            <v:imagedata r:id="rId20" o:title=""/>
          </v:shape>
          <o:OLEObject Type="Embed" ProgID="Equation.DSMT4" ShapeID="_x0000_i1029" DrawAspect="Content" ObjectID="_1534955389" r:id="rId24"/>
        </w:object>
      </w:r>
      <w:r>
        <w:tab/>
        <w:t>(3)</w:t>
      </w:r>
    </w:p>
    <w:p w14:paraId="54D20939" w14:textId="77777777" w:rsidR="00D426CB" w:rsidRDefault="00665FDC" w:rsidP="00D426CB">
      <w:pPr>
        <w:tabs>
          <w:tab w:val="left" w:pos="709"/>
          <w:tab w:val="left" w:pos="3828"/>
          <w:tab w:val="right" w:pos="4960"/>
        </w:tabs>
      </w:pPr>
      <w:r>
        <w:rPr>
          <w:noProof/>
          <w:lang w:val="en-US" w:eastAsia="zh-CN"/>
        </w:rPr>
        <mc:AlternateContent>
          <mc:Choice Requires="wps">
            <w:drawing>
              <wp:anchor distT="0" distB="0" distL="114300" distR="114300" simplePos="0" relativeHeight="251605504" behindDoc="1" locked="0" layoutInCell="1" allowOverlap="1" wp14:anchorId="5387BE77" wp14:editId="19A2C508">
                <wp:simplePos x="0" y="0"/>
                <wp:positionH relativeFrom="column">
                  <wp:posOffset>54471</wp:posOffset>
                </wp:positionH>
                <wp:positionV relativeFrom="paragraph">
                  <wp:posOffset>77841</wp:posOffset>
                </wp:positionV>
                <wp:extent cx="344384" cy="279070"/>
                <wp:effectExtent l="0" t="0" r="0" b="6985"/>
                <wp:wrapNone/>
                <wp:docPr id="26" name="文本框 26"/>
                <wp:cNvGraphicFramePr/>
                <a:graphic xmlns:a="http://schemas.openxmlformats.org/drawingml/2006/main">
                  <a:graphicData uri="http://schemas.microsoft.com/office/word/2010/wordprocessingShape">
                    <wps:wsp>
                      <wps:cNvSpPr txBox="1"/>
                      <wps:spPr>
                        <a:xfrm>
                          <a:off x="0" y="0"/>
                          <a:ext cx="344384" cy="2790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BF7F3BD" w14:textId="77777777" w:rsidR="00B12BDA" w:rsidRPr="00665FDC" w:rsidRDefault="00B12BDA">
                            <w:pPr>
                              <w:rPr>
                                <w:i/>
                                <w:lang w:val="en-US"/>
                              </w:rPr>
                            </w:pPr>
                            <w:r w:rsidRPr="00665FDC">
                              <w:rPr>
                                <w:rFonts w:hint="eastAsia"/>
                                <w:i/>
                                <w:lang w:val="en-US"/>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387BE77" id="_x0000_t202" coordsize="21600,21600" o:spt="202" path="m,l,21600r21600,l21600,xe">
                <v:stroke joinstyle="miter"/>
                <v:path gradientshapeok="t" o:connecttype="rect"/>
              </v:shapetype>
              <v:shape id="文本框 26" o:spid="_x0000_s1027" type="#_x0000_t202" style="position:absolute;margin-left:4.3pt;margin-top:6.15pt;width:27.1pt;height:21.95pt;z-index:-25171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" fillcolor="white [3201]" stroked="f" strokeweight=".5pt">
                <v:textbox>
                  <w:txbxContent>
                    <w:p w14:paraId="2BF7F3BD" w14:textId="77777777" w:rsidR="00B12BDA" w:rsidRPr="00665FDC" w:rsidRDefault="00B12BDA">
                      <w:pPr>
                        <w:rPr>
                          <w:i/>
                          <w:lang w:val="en-US"/>
                        </w:rPr>
                      </w:pPr>
                      <w:r w:rsidRPr="00665FDC">
                        <w:rPr>
                          <w:rFonts w:hint="eastAsia"/>
                          <w:i/>
                          <w:lang w:val="en-US"/>
                        </w:rPr>
                        <w:t>s.t.</w:t>
                      </w:r>
                    </w:p>
                  </w:txbxContent>
                </v:textbox>
              </v:shape>
            </w:pict>
          </mc:Fallback>
        </mc:AlternateContent>
      </w:r>
      <w:r w:rsidR="00D426CB">
        <w:tab/>
      </w:r>
      <w:r w:rsidR="00D426CB" w:rsidRPr="00B03D16">
        <w:rPr>
          <w:position w:val="-30"/>
        </w:rPr>
        <w:object w:dxaOrig="1320" w:dyaOrig="520" w14:anchorId="146D89AB">
          <v:shape id="_x0000_i1030" type="#_x0000_t75" style="width:66pt;height:26.25pt" o:ole="">
            <v:imagedata r:id="rId25" o:title=""/>
          </v:shape>
          <o:OLEObject Type="Embed" ProgID="Equation.DSMT4" ShapeID="_x0000_i1030" DrawAspect="Content" ObjectID="_1534955390" r:id="rId26"/>
        </w:object>
      </w:r>
      <w:r w:rsidR="00D426CB">
        <w:tab/>
      </w:r>
      <w:r w:rsidR="00D426CB">
        <w:tab/>
        <w:t>(4)</w:t>
      </w:r>
    </w:p>
    <w:p w14:paraId="18B8A115" w14:textId="77777777" w:rsidR="00D426CB" w:rsidRDefault="00D426CB" w:rsidP="00D426CB">
      <w:pPr>
        <w:tabs>
          <w:tab w:val="left" w:pos="709"/>
          <w:tab w:val="left" w:pos="3828"/>
          <w:tab w:val="right" w:pos="4960"/>
        </w:tabs>
      </w:pPr>
      <w:r>
        <w:tab/>
      </w:r>
      <w:r w:rsidRPr="00B03D16">
        <w:rPr>
          <w:position w:val="-20"/>
        </w:rPr>
        <w:object w:dxaOrig="1900" w:dyaOrig="499" w14:anchorId="49471CB8">
          <v:shape id="_x0000_i1031" type="#_x0000_t75" style="width:95.25pt;height:24.75pt" o:ole="">
            <v:imagedata r:id="rId27" o:title=""/>
          </v:shape>
          <o:OLEObject Type="Embed" ProgID="Equation.DSMT4" ShapeID="_x0000_i1031" DrawAspect="Content" ObjectID="_1534955391" r:id="rId28"/>
        </w:object>
      </w:r>
      <w:r>
        <w:t xml:space="preserve"> </w:t>
      </w:r>
      <w:r>
        <w:tab/>
      </w:r>
      <w:r>
        <w:tab/>
        <w:t>(5)</w:t>
      </w:r>
    </w:p>
    <w:p w14:paraId="7E086024" w14:textId="77777777" w:rsidR="00D426CB" w:rsidRDefault="00D426CB" w:rsidP="00D426CB">
      <w:pPr>
        <w:tabs>
          <w:tab w:val="left" w:pos="709"/>
          <w:tab w:val="left" w:pos="3828"/>
          <w:tab w:val="right" w:pos="4960"/>
        </w:tabs>
      </w:pPr>
      <w:r>
        <w:tab/>
      </w:r>
      <w:r w:rsidRPr="00B03D16">
        <w:rPr>
          <w:position w:val="-14"/>
        </w:rPr>
        <w:object w:dxaOrig="1700" w:dyaOrig="380" w14:anchorId="48259024">
          <v:shape id="_x0000_i1032" type="#_x0000_t75" style="width:84.75pt;height:18.75pt" o:ole="">
            <v:imagedata r:id="rId29" o:title=""/>
          </v:shape>
          <o:OLEObject Type="Embed" ProgID="Equation.DSMT4" ShapeID="_x0000_i1032" DrawAspect="Content" ObjectID="_1534955392" r:id="rId30"/>
        </w:object>
      </w:r>
      <w:r>
        <w:tab/>
      </w:r>
      <w:r w:rsidRPr="00B03D16">
        <w:rPr>
          <w:position w:val="-12"/>
        </w:rPr>
        <w:object w:dxaOrig="620" w:dyaOrig="320" w14:anchorId="641791FD">
          <v:shape id="_x0000_i1033" type="#_x0000_t75" style="width:30.75pt;height:15.75pt" o:ole="">
            <v:imagedata r:id="rId20" o:title=""/>
          </v:shape>
          <o:OLEObject Type="Embed" ProgID="Equation.DSMT4" ShapeID="_x0000_i1033" DrawAspect="Content" ObjectID="_1534955393" r:id="rId31"/>
        </w:object>
      </w:r>
      <w:r>
        <w:tab/>
        <w:t>(6)</w:t>
      </w:r>
    </w:p>
    <w:p w14:paraId="225D4A27" w14:textId="77777777" w:rsidR="00D426CB" w:rsidRDefault="00800099" w:rsidP="00D426CB">
      <w:pPr>
        <w:pStyle w:val="Els-body-text"/>
      </w:pPr>
      <w:r>
        <w:t xml:space="preserve">The multi-objective in Eq. 1 aims at high quality, high resource owner rank and </w:t>
      </w:r>
      <w:commentRangeStart w:id="115"/>
      <w:r>
        <w:t>low waiting queue length</w:t>
      </w:r>
      <w:commentRangeEnd w:id="115"/>
      <w:r w:rsidR="00811D37">
        <w:rPr>
          <w:rStyle w:val="ad"/>
          <w:lang w:val="en-GB"/>
        </w:rPr>
        <w:commentReference w:id="115"/>
      </w:r>
      <w:r>
        <w:t xml:space="preserve">. Eq. 2 </w:t>
      </w:r>
      <w:del w:id="116" w:author="Vic" w:date="2016-09-08T22:44:00Z">
        <w:r w:rsidDel="00811D37">
          <w:delText xml:space="preserve">makes </w:delText>
        </w:r>
      </w:del>
      <w:ins w:id="117" w:author="Vic" w:date="2016-09-08T22:44:00Z">
        <w:r w:rsidR="00811D37">
          <w:t>en</w:t>
        </w:r>
      </w:ins>
      <w:r>
        <w:t>sure</w:t>
      </w:r>
      <w:ins w:id="118" w:author="Vic" w:date="2016-09-08T22:44:00Z">
        <w:r w:rsidR="00811D37">
          <w:t>s</w:t>
        </w:r>
      </w:ins>
      <w:r>
        <w:t xml:space="preserve"> that resource </w:t>
      </w:r>
      <w:del w:id="119" w:author="Vic" w:date="2016-09-08T22:44:00Z">
        <w:r w:rsidDel="00811D37">
          <w:delText xml:space="preserve">capacity </w:delText>
        </w:r>
      </w:del>
      <w:r>
        <w:t>is capable to process the task part, Eq. 3–4 restrict the resource candidates’ type in the task configuration, Eq. 5–6 describe decision variable</w:t>
      </w:r>
      <w:ins w:id="120" w:author="Vic" w:date="2016-09-08T22:45:00Z">
        <w:r w:rsidR="00811D37">
          <w:t>s</w:t>
        </w:r>
      </w:ins>
      <w:r>
        <w:t xml:space="preserve">, the demander should make </w:t>
      </w:r>
      <w:ins w:id="121" w:author="Vic" w:date="2016-09-08T22:44:00Z">
        <w:r w:rsidR="00811D37">
          <w:t xml:space="preserve">the </w:t>
        </w:r>
      </w:ins>
      <w:r>
        <w:t>decision to select resource</w:t>
      </w:r>
      <w:ins w:id="122" w:author="Vic" w:date="2016-09-08T22:45:00Z">
        <w:r w:rsidR="00811D37">
          <w:t>s</w:t>
        </w:r>
      </w:ins>
      <w:r>
        <w:t xml:space="preserve"> in each type.</w:t>
      </w:r>
    </w:p>
    <w:p w14:paraId="6FF2846B" w14:textId="77777777" w:rsidR="00E52FC6" w:rsidRDefault="00D426CB" w:rsidP="00D426CB">
      <w:pPr>
        <w:pStyle w:val="Els-3rdorder-head"/>
      </w:pPr>
      <w:r w:rsidRPr="00D426CB">
        <w:t>Provider assign task-part in selected resource</w:t>
      </w:r>
    </w:p>
    <w:p w14:paraId="45CEFD4C" w14:textId="77777777" w:rsidR="00E52FC6" w:rsidRDefault="00AE5F05" w:rsidP="00AE5F05">
      <w:pPr>
        <w:pStyle w:val="Els-body-text"/>
      </w:pPr>
      <w:r>
        <w:t xml:space="preserve">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was selected by the 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 then the provider will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part to </w:t>
      </w:r>
      <m:oMath>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oMath>
      <w:r>
        <w:t xml:space="preserve"> if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hint="eastAsia"/>
          </w:rPr>
          <m:t>=0</m:t>
        </m:r>
      </m:oMath>
      <w:r>
        <w:rPr>
          <w:rFonts w:hint="eastAsia"/>
        </w:rPr>
        <w:t>,</w:t>
      </w:r>
      <w:r w:rsidR="00103EE6">
        <w:t xml:space="preserve"> </w:t>
      </w:r>
      <m:oMath>
        <m:sSub>
          <m:sSubPr>
            <m:ctrlPr>
              <w:rPr>
                <w:rFonts w:ascii="Cambria Math" w:hAnsi="Cambria Math"/>
                <w:i/>
              </w:rPr>
            </m:ctrlPr>
          </m:sSubPr>
          <m:e>
            <m:r>
              <w:rPr>
                <w:rFonts w:ascii="Cambria Math" w:hAnsi="Cambria Math"/>
              </w:rPr>
              <m:t>A</m:t>
            </m:r>
          </m:e>
          <m:sub>
            <m:r>
              <w:rPr>
                <w:rFonts w:ascii="Cambria Math" w:hAnsi="Cambria Math"/>
              </w:rPr>
              <m:t>k,τ</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α,,ij</m:t>
            </m:r>
          </m:sub>
        </m:sSub>
      </m:oMath>
      <w:r>
        <w:rPr>
          <w:rFonts w:hint="eastAsia"/>
        </w:rPr>
        <w:t xml:space="preserve"> ,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103EE6">
        <w:rPr>
          <w:rFonts w:hint="eastAsia"/>
        </w:rPr>
        <w:t xml:space="preserve"> </w:t>
      </w:r>
      <w:r>
        <w:t xml:space="preserve">otherwise. If all the part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103EE6">
        <w:t xml:space="preserve"> </w:t>
      </w:r>
      <w:r>
        <w:t>are in semi</w:t>
      </w:r>
      <w:r w:rsidR="00103EE6">
        <w:t>-</w:t>
      </w:r>
      <w:r>
        <w:t xml:space="preserve">active status, then these providers will change all the task-part status from semi-active to active and add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rsidR="00103EE6">
        <w:rPr>
          <w:rFonts w:hint="eastAsia"/>
        </w:rPr>
        <w:t>.</w:t>
      </w:r>
    </w:p>
    <w:p w14:paraId="30D83356" w14:textId="77777777" w:rsidR="00E52FC6" w:rsidRDefault="00D426CB" w:rsidP="00D426CB">
      <w:pPr>
        <w:pStyle w:val="Els-2ndorder-head"/>
      </w:pPr>
      <w:r w:rsidRPr="00D426CB">
        <w:lastRenderedPageBreak/>
        <w:t>Incubation mode</w:t>
      </w:r>
    </w:p>
    <w:p w14:paraId="71364534" w14:textId="77777777" w:rsidR="00EE4F9A" w:rsidRDefault="00B93405" w:rsidP="00BB6AF9">
      <w:pPr>
        <w:pStyle w:val="Els-body-text"/>
      </w:pPr>
      <w:r>
        <w:t>Incubation mode is one extension on the original mode, the purpose of this mode is to remove the cooperate and assembly procedure in advance by gathering types of resources with</w:t>
      </w:r>
      <w:r w:rsidR="00EE4F9A">
        <w:t xml:space="preserve"> </w:t>
      </w:r>
      <w:r>
        <w:t>certain quota into manufacturing service, which will be incubated as shown in Fig. 2.</w:t>
      </w:r>
      <w:r w:rsidR="00BB6AF9">
        <w:rPr>
          <w:rFonts w:hint="eastAsia"/>
        </w:rPr>
        <w:t xml:space="preserve"> </w:t>
      </w:r>
      <w:r w:rsidR="00EE4F9A" w:rsidRPr="00EE4F9A">
        <w:t>After the finish of task-part, provider</w:t>
      </w:r>
      <w:r w:rsidR="00EE4F9A">
        <w:t xml:space="preserve"> record the resource configuration as task frequency, when the frequency value reached some point, provider will decide to incubate such </w:t>
      </w:r>
      <w:ins w:id="123" w:author="Vic" w:date="2016-09-08T22:46:00Z">
        <w:r w:rsidR="00811D37">
          <w:rPr>
            <w:rFonts w:hint="eastAsia"/>
            <w:lang w:eastAsia="zh-CN"/>
          </w:rPr>
          <w:t xml:space="preserve">a </w:t>
        </w:r>
      </w:ins>
      <w:r w:rsidR="00EE4F9A">
        <w:t>task-specified service for the future performance.</w:t>
      </w:r>
    </w:p>
    <w:p w14:paraId="4A09C95C" w14:textId="77777777" w:rsidR="00EE4F9A" w:rsidRDefault="00EE4F9A" w:rsidP="00EE4F9A">
      <w:pPr>
        <w:pStyle w:val="Els-body-text"/>
      </w:pPr>
      <w:r>
        <w:t xml:space="preserve">The first thing of incubation is to publish a job named service-call, which is similar </w:t>
      </w:r>
      <w:del w:id="124" w:author="Vic" w:date="2016-09-08T22:47:00Z">
        <w:r w:rsidDel="00811D37">
          <w:delText xml:space="preserve">with </w:delText>
        </w:r>
      </w:del>
      <w:ins w:id="125" w:author="Vic" w:date="2016-09-08T22:47:00Z">
        <w:r w:rsidR="00811D37">
          <w:t xml:space="preserve">to </w:t>
        </w:r>
      </w:ins>
      <w:r>
        <w:t xml:space="preserve">task except for the capacity dominance feature , which means capacity of selected resource will not be </w:t>
      </w:r>
      <w:del w:id="126" w:author="Vic" w:date="2016-09-08T22:47:00Z">
        <w:r w:rsidDel="00811D37">
          <w:delText>returned back</w:delText>
        </w:r>
      </w:del>
      <w:ins w:id="127" w:author="Vic" w:date="2016-09-08T22:47:00Z">
        <w:r w:rsidR="00811D37">
          <w:t>restored</w:t>
        </w:r>
      </w:ins>
      <w:r>
        <w:t xml:space="preserve"> </w:t>
      </w:r>
      <w:del w:id="128" w:author="Vic" w:date="2016-09-08T22:47:00Z">
        <w:r w:rsidDel="00811D37">
          <w:delText xml:space="preserve">to </w:delText>
        </w:r>
      </w:del>
      <w:r>
        <w:t xml:space="preserve">after the performance of service-call. The </w:t>
      </w:r>
      <w:del w:id="129" w:author="Vic" w:date="2016-09-08T22:47:00Z">
        <w:r w:rsidDel="00811D37">
          <w:delText xml:space="preserve">process </w:delText>
        </w:r>
      </w:del>
      <w:r>
        <w:t>result of one service-call is manufacturing service, which is actually a set of resources that may come from selected providers in the system, it’s possible for more than one resource</w:t>
      </w:r>
      <w:ins w:id="130" w:author="Vic" w:date="2016-09-08T22:47:00Z">
        <w:r w:rsidR="00811D37">
          <w:t>s</w:t>
        </w:r>
      </w:ins>
      <w:r>
        <w:t xml:space="preserve"> </w:t>
      </w:r>
      <w:del w:id="131" w:author="Vic" w:date="2016-09-08T22:47:00Z">
        <w:r w:rsidDel="00811D37">
          <w:delText xml:space="preserve">with </w:delText>
        </w:r>
      </w:del>
      <w:ins w:id="132" w:author="Vic" w:date="2016-09-08T22:47:00Z">
        <w:r w:rsidR="00811D37">
          <w:t xml:space="preserve">of a </w:t>
        </w:r>
      </w:ins>
      <w:r>
        <w:t>same type to make contribution</w:t>
      </w:r>
      <w:ins w:id="133" w:author="Vic" w:date="2016-09-08T22:48:00Z">
        <w:r w:rsidR="00811D37">
          <w:t>s</w:t>
        </w:r>
      </w:ins>
      <w:r>
        <w:t xml:space="preserve"> to the formation of one service. No more </w:t>
      </w:r>
      <w:del w:id="134" w:author="Vic" w:date="2016-09-08T22:48:00Z">
        <w:r w:rsidDel="00811D37">
          <w:delText xml:space="preserve">cooperate </w:delText>
        </w:r>
      </w:del>
      <w:ins w:id="135" w:author="Vic" w:date="2016-09-08T22:48:00Z">
        <w:r w:rsidR="00811D37">
          <w:t xml:space="preserve">cooperation </w:t>
        </w:r>
      </w:ins>
      <w:r>
        <w:t xml:space="preserve">and assembly procedure are </w:t>
      </w:r>
      <w:ins w:id="136" w:author="Vic" w:date="2016-09-08T22:49:00Z">
        <w:r w:rsidR="00811D37">
          <w:t>one</w:t>
        </w:r>
      </w:ins>
      <w:del w:id="137" w:author="Vic" w:date="2016-09-08T22:49:00Z">
        <w:r w:rsidDel="00811D37">
          <w:delText>part of</w:delText>
        </w:r>
      </w:del>
      <w:r>
        <w:t xml:space="preserve"> pro</w:t>
      </w:r>
      <w:del w:id="138" w:author="Vic" w:date="2016-09-08T22:49:00Z">
        <w:r w:rsidDel="00811D37">
          <w:delText>s</w:delText>
        </w:r>
      </w:del>
      <w:r>
        <w:t xml:space="preserve"> of service</w:t>
      </w:r>
      <w:ins w:id="139" w:author="Vic" w:date="2016-09-08T22:48:00Z">
        <w:r w:rsidR="00811D37">
          <w:t>,</w:t>
        </w:r>
      </w:ins>
      <w:r>
        <w:t xml:space="preserve"> and product quality will no</w:t>
      </w:r>
      <w:ins w:id="140" w:author="Vic" w:date="2016-09-08T22:49:00Z">
        <w:r w:rsidR="00811D37">
          <w:t xml:space="preserve"> longer be</w:t>
        </w:r>
      </w:ins>
      <w:del w:id="141" w:author="Vic" w:date="2016-09-08T22:49:00Z">
        <w:r w:rsidDel="00811D37">
          <w:delText xml:space="preserve"> more</w:delText>
        </w:r>
      </w:del>
      <w:r>
        <w:t xml:space="preserve"> restricted to the worst quality of resources for the complementary effect, while the cons of service include that service can only perform specified task. Now we can mark task and service-call as job, resource and service as machine.</w:t>
      </w:r>
    </w:p>
    <w:p w14:paraId="747EB6CB" w14:textId="77777777" w:rsidR="00BB6AF9" w:rsidRDefault="00BB6AF9" w:rsidP="00BB6AF9">
      <w:pPr>
        <w:keepNext/>
        <w:jc w:val="center"/>
      </w:pPr>
      <w:r>
        <w:rPr>
          <w:noProof/>
          <w:lang w:val="en-US" w:eastAsia="zh-CN"/>
        </w:rPr>
        <w:drawing>
          <wp:inline distT="0" distB="0" distL="0" distR="0" wp14:anchorId="774879BD" wp14:editId="327337E7">
            <wp:extent cx="2286000" cy="544046"/>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cubation mode.jpg"/>
                    <pic:cNvPicPr/>
                  </pic:nvPicPr>
                  <pic:blipFill rotWithShape="1">
                    <a:blip r:embed="rId32">
                      <a:extLst>
                        <a:ext uri="{28A0092B-C50C-407E-A947-70E740481C1C}">
                          <a14:useLocalDpi xmlns:a14="http://schemas.microsoft.com/office/drawing/2010/main" val="0"/>
                        </a:ext>
                      </a:extLst>
                    </a:blip>
                    <a:srcRect l="2414" t="32680" r="1445" b="37711"/>
                    <a:stretch/>
                  </pic:blipFill>
                  <pic:spPr bwMode="auto">
                    <a:xfrm>
                      <a:off x="0" y="0"/>
                      <a:ext cx="2286000" cy="544046"/>
                    </a:xfrm>
                    <a:prstGeom prst="rect">
                      <a:avLst/>
                    </a:prstGeom>
                    <a:ln>
                      <a:noFill/>
                    </a:ln>
                    <a:extLst>
                      <a:ext uri="{53640926-AAD7-44D8-BBD7-CCE9431645EC}">
                        <a14:shadowObscured xmlns:a14="http://schemas.microsoft.com/office/drawing/2010/main"/>
                      </a:ext>
                    </a:extLst>
                  </pic:spPr>
                </pic:pic>
              </a:graphicData>
            </a:graphic>
          </wp:inline>
        </w:drawing>
      </w:r>
    </w:p>
    <w:p w14:paraId="3C378AEC" w14:textId="77777777" w:rsidR="00BB6AF9" w:rsidRDefault="00BB6AF9" w:rsidP="00BB6AF9">
      <w:pPr>
        <w:pStyle w:val="a3"/>
        <w:jc w:val="center"/>
      </w:pPr>
      <w:r>
        <w:t xml:space="preserve">Fig. </w:t>
      </w:r>
      <w:r>
        <w:fldChar w:fldCharType="begin"/>
      </w:r>
      <w:r>
        <w:instrText xml:space="preserve"> SEQ Fig. \* ARABIC </w:instrText>
      </w:r>
      <w:r>
        <w:fldChar w:fldCharType="separate"/>
      </w:r>
      <w:r>
        <w:rPr>
          <w:noProof/>
        </w:rPr>
        <w:t>2</w:t>
      </w:r>
      <w:r>
        <w:fldChar w:fldCharType="end"/>
      </w:r>
      <w:r>
        <w:t xml:space="preserve">. </w:t>
      </w:r>
      <w:commentRangeStart w:id="142"/>
      <w:r w:rsidRPr="001E62A4">
        <w:t>Incubation mode</w:t>
      </w:r>
      <w:commentRangeEnd w:id="142"/>
      <w:r w:rsidR="006936B7">
        <w:rPr>
          <w:rStyle w:val="ad"/>
        </w:rPr>
        <w:commentReference w:id="142"/>
      </w:r>
    </w:p>
    <w:p w14:paraId="39D95F45" w14:textId="77777777" w:rsidR="00E52FC6" w:rsidRDefault="00D426CB" w:rsidP="00D426CB">
      <w:pPr>
        <w:pStyle w:val="Els-3rdorder-head"/>
      </w:pPr>
      <w:r w:rsidRPr="00D426CB">
        <w:t>Provider re</w:t>
      </w:r>
      <w:bookmarkStart w:id="143" w:name="_GoBack"/>
      <w:bookmarkEnd w:id="143"/>
      <w:r w:rsidRPr="00D426CB">
        <w:t>sponse for type matched job</w:t>
      </w:r>
    </w:p>
    <w:p w14:paraId="6328A43E" w14:textId="77777777" w:rsidR="00EE4F9A" w:rsidRDefault="00292487" w:rsidP="00292487">
      <w:pPr>
        <w:pStyle w:val="Els-body-text"/>
      </w:pPr>
      <w:r>
        <w:t xml:space="preserve">Apart from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response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as we explained in Sec. 3.2.1, there are 2 other cases in incubation mode:</w:t>
      </w:r>
    </w:p>
    <w:p w14:paraId="2931D7FC" w14:textId="77777777" w:rsidR="00EE4F9A" w:rsidRDefault="00292487" w:rsidP="00292487">
      <w:pPr>
        <w:pStyle w:val="Els-body-text"/>
      </w:pPr>
      <w:r>
        <w:t xml:space="preserve">1.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Pr="00292487">
        <w:t xml:space="preserve"> response for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p>
    <w:p w14:paraId="7837A2E1" w14:textId="77777777" w:rsidR="00EE4F9A" w:rsidRDefault="00292487" w:rsidP="00292487">
      <w:pPr>
        <w:pStyle w:val="Els-body-text"/>
        <w:ind w:firstLine="0"/>
      </w:pPr>
      <w:r>
        <w:rPr>
          <w:rFonts w:hint="eastAsia"/>
        </w:rPr>
        <w:t xml:space="preserve">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Pr="00292487">
        <w:t xml:space="preserve"> </w:t>
      </w:r>
      <w:r>
        <w:rPr>
          <w:rFonts w:hint="eastAsia"/>
        </w:rPr>
        <w:t xml:space="preserve">was type matched with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r>
          <w:rPr>
            <w:rFonts w:ascii="Cambria Math" w:hAnsi="Cambria Math" w:hint="eastAsia"/>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Pr>
          <w:rFonts w:hint="eastAsia"/>
        </w:rPr>
        <w:t>), as long as</w:t>
      </w:r>
      <w:r>
        <w:t xml:space="preserve"> </w:t>
      </w:r>
      <m:oMath>
        <m:sSub>
          <m:sSubPr>
            <m:ctrlPr>
              <w:rPr>
                <w:rFonts w:ascii="Cambria Math" w:hAnsi="Cambria Math"/>
                <w:i/>
              </w:rPr>
            </m:ctrlPr>
          </m:sSubPr>
          <m:e>
            <m:r>
              <w:rPr>
                <w:rFonts w:ascii="Cambria Math" w:hAnsi="Cambria Math"/>
              </w:rPr>
              <m:t>C</m:t>
            </m:r>
          </m:e>
          <m:sub>
            <m:r>
              <w:rPr>
                <w:rFonts w:ascii="Cambria Math" w:hAnsi="Cambria Math"/>
              </w:rPr>
              <m:t>k,τ</m:t>
            </m:r>
          </m:sub>
        </m:sSub>
        <m:r>
          <w:rPr>
            <w:rFonts w:ascii="Cambria Math" w:hAnsi="Cambria Math"/>
          </w:rPr>
          <m:t>&gt;0</m:t>
        </m:r>
      </m:oMath>
      <w:r>
        <w:t xml:space="preserve">, provider of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will response the service-call. If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was finally selected, both available capacity and capacity will change as Eq. 7a–7b, and these capacity will not be returned back even after the finish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part.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will add</w:t>
      </w:r>
      <w:r>
        <w:rPr>
          <w:rFonts w:hint="eastAsia"/>
        </w:rPr>
        <w:t xml:space="preserve">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to </w:t>
      </w:r>
      <m:oMath>
        <m:sSub>
          <m:sSubPr>
            <m:ctrlPr>
              <w:rPr>
                <w:rFonts w:ascii="Cambria Math" w:hAnsi="Cambria Math"/>
                <w:i/>
              </w:rPr>
            </m:ctrlPr>
          </m:sSubPr>
          <m:e>
            <m:r>
              <m:rPr>
                <m:scr m:val="script"/>
              </m:rPr>
              <w:rPr>
                <w:rFonts w:ascii="Cambria Math" w:hAnsi="Cambria Math"/>
              </w:rPr>
              <m:t>R</m:t>
            </m:r>
          </m:e>
          <m:sub>
            <m:r>
              <w:rPr>
                <w:rFonts w:ascii="Cambria Math" w:hAnsi="Cambria Math"/>
              </w:rPr>
              <m:t>l,τ</m:t>
            </m:r>
          </m:sub>
        </m:sSub>
      </m:oMath>
      <w:r>
        <w:t xml:space="preserve"> and </w:t>
      </w:r>
      <m:oMath>
        <m:r>
          <w:rPr>
            <w:rFonts w:ascii="Cambria Math" w:hAnsi="Cambria Math" w:hint="eastAsia"/>
          </w:rPr>
          <m:t>P</m:t>
        </m:r>
        <m:d>
          <m:dPr>
            <m:ctrlPr>
              <w:rPr>
                <w:rFonts w:ascii="Cambria Math" w:hAnsi="Cambria Math"/>
                <w:i/>
              </w:rPr>
            </m:ctrlPr>
          </m:dPr>
          <m:e>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e>
        </m:d>
      </m:oMath>
      <w:r>
        <w:rPr>
          <w:rFonts w:hint="eastAsia"/>
        </w:rPr>
        <w:t xml:space="preserve"> </w:t>
      </w:r>
      <w:r>
        <w:t xml:space="preserve">to </w:t>
      </w:r>
      <m:oMath>
        <m:sSub>
          <m:sSubPr>
            <m:ctrlPr>
              <w:rPr>
                <w:rFonts w:ascii="Cambria Math" w:hAnsi="Cambria Math"/>
                <w:i/>
              </w:rPr>
            </m:ctrlPr>
          </m:sSubPr>
          <m:e>
            <m:r>
              <m:rPr>
                <m:scr m:val="script"/>
              </m:rPr>
              <w:rPr>
                <w:rFonts w:ascii="Cambria Math" w:hAnsi="Cambria Math"/>
              </w:rPr>
              <m:t>B</m:t>
            </m:r>
          </m:e>
          <m:sub>
            <m:r>
              <w:rPr>
                <w:rFonts w:ascii="Cambria Math" w:hAnsi="Cambria Math"/>
              </w:rPr>
              <m:t>l,τ</m:t>
            </m:r>
          </m:sub>
        </m:sSub>
      </m:oMath>
      <w:r>
        <w:t>.</w:t>
      </w:r>
    </w:p>
    <w:p w14:paraId="097084C2" w14:textId="77777777" w:rsidR="005F5250" w:rsidRDefault="005F5250" w:rsidP="005F5250">
      <w:pPr>
        <w:pStyle w:val="Els-body-text"/>
      </w:pPr>
      <w:r>
        <w:t xml:space="preserve">2.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Pr="00292487">
        <w:t xml:space="preserve"> response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p>
    <w:p w14:paraId="3CA1B30F" w14:textId="77777777" w:rsidR="005F5250" w:rsidRPr="00EE4F9A" w:rsidRDefault="005F5250" w:rsidP="005F5250">
      <w:pPr>
        <w:pStyle w:val="Els-body-text"/>
        <w:ind w:firstLine="0"/>
      </w:pPr>
      <w:r>
        <w:t>Service is task-oriented machine, so if type matched (</w:t>
      </w:r>
      <m:oMath>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r w:rsidR="006E20A8">
        <w:t xml:space="preserve">, </w:t>
      </w:r>
      <m:oMath>
        <m:nary>
          <m:naryPr>
            <m:chr m:val="∑"/>
            <m:supHide m:val="1"/>
            <m:ctrlPr>
              <w:rPr>
                <w:rFonts w:ascii="Cambria Math" w:hAnsi="Cambria Math"/>
                <w:i/>
              </w:rPr>
            </m:ctrlPr>
          </m:naryPr>
          <m:sub>
            <m:r>
              <w:rPr>
                <w:rFonts w:ascii="Cambria Math" w:hAnsi="Cambria Math" w:hint="eastAsia"/>
              </w:rPr>
              <m:t>q</m:t>
            </m:r>
            <m:r>
              <w:rPr>
                <w:rFonts w:ascii="Cambria Math" w:hAnsi="Cambria Math" w:hint="eastAsia"/>
              </w:rPr>
              <m:t>∈</m:t>
            </m:r>
            <m:sSub>
              <m:sSubPr>
                <m:ctrlPr>
                  <w:rPr>
                    <w:rFonts w:ascii="Cambria Math" w:hAnsi="Cambria Math"/>
                    <w:i/>
                  </w:rPr>
                </m:ctrlPr>
              </m:sSubPr>
              <m:e>
                <m:r>
                  <w:rPr>
                    <w:rFonts w:ascii="Cambria Math" w:hAnsi="Cambria Math" w:hint="eastAsia"/>
                  </w:rPr>
                  <m:t>α</m:t>
                </m:r>
              </m:e>
              <m:sub>
                <m:r>
                  <w:rPr>
                    <w:rFonts w:ascii="Cambria Math" w:hAnsi="Cambria Math" w:hint="eastAsia"/>
                  </w:rPr>
                  <m:t>l</m:t>
                </m:r>
              </m:sub>
            </m:sSub>
          </m:sub>
          <m:sup/>
          <m:e>
            <m:r>
              <w:rPr>
                <w:rFonts w:ascii="Cambria Math" w:hAnsi="Cambria Math" w:hint="eastAsia"/>
              </w:rPr>
              <m:t>q=</m:t>
            </m:r>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hint="eastAsia"/>
                  </w:rPr>
                  <m:t>α,ij</m:t>
                </m:r>
              </m:sub>
            </m:sSub>
          </m:e>
        </m:nary>
      </m:oMath>
      <w:r>
        <w:rPr>
          <w:rFonts w:hint="eastAsia"/>
        </w:rPr>
        <w:t xml:space="preserve"> ), provider of it will response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Pr>
          <w:rFonts w:hint="eastAsia"/>
        </w:rPr>
        <w:t xml:space="preserve"> as soon as</w:t>
      </w:r>
      <w:r>
        <w:t xml:space="preserve"> possible, demander will add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l</m:t>
            </m:r>
          </m:sub>
        </m:sSub>
      </m:oMath>
      <w:r>
        <w:t xml:space="preserve"> to </w:t>
      </w:r>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t>.</w:t>
      </w:r>
    </w:p>
    <w:p w14:paraId="225F2336" w14:textId="77777777" w:rsidR="00B03D16" w:rsidRDefault="00D426CB" w:rsidP="00D426CB">
      <w:pPr>
        <w:pStyle w:val="Els-3rdorder-head"/>
      </w:pPr>
      <w:r w:rsidRPr="00D426CB">
        <w:t>Demander select from machine candidate</w:t>
      </w:r>
      <w:r w:rsidR="00E52FC6">
        <w:t>s</w:t>
      </w:r>
    </w:p>
    <w:p w14:paraId="36D6A383" w14:textId="77777777" w:rsidR="001D2B9F" w:rsidRPr="001D2B9F" w:rsidRDefault="001D2B9F" w:rsidP="001D2B9F">
      <w:pPr>
        <w:pStyle w:val="Els-body-text"/>
      </w:pPr>
      <w:r>
        <w:t xml:space="preserve">Apart from demander of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select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t xml:space="preserve"> as we explained in Sec. 3.2.2 that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ij</m:t>
            </m:r>
          </m:sub>
        </m:sSub>
      </m:oMath>
      <w:r>
        <w:t xml:space="preserve">, </w:t>
      </w:r>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r>
          <w:rPr>
            <w:rFonts w:ascii="Cambria Math" w:hAnsi="Cambria Math"/>
          </w:rPr>
          <m:t>=0</m:t>
        </m:r>
      </m:oMath>
      <w:r>
        <w:t>, there are 3 other cases in incubation mode:</w:t>
      </w:r>
    </w:p>
    <w:p w14:paraId="634BAAB6" w14:textId="77777777" w:rsidR="00D426CB" w:rsidRDefault="007F4DDB" w:rsidP="00D426CB">
      <w:pPr>
        <w:pStyle w:val="Els-body-text"/>
      </w:pPr>
      <w:r>
        <w:rPr>
          <w:rFonts w:hint="eastAsia"/>
        </w:rPr>
        <w:t>1.</w:t>
      </w:r>
      <w:r w:rsidR="001D2B9F" w:rsidRPr="001D2B9F">
        <w:t xml:space="preserve"> Select </w:t>
      </w:r>
      <m:oMath>
        <m:r>
          <w:rPr>
            <w:rFonts w:ascii="Cambria Math" w:hAnsi="Cambria Math" w:hint="eastAsia"/>
          </w:rPr>
          <m:t>m</m:t>
        </m:r>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hint="eastAsia"/>
              </w:rPr>
              <m:t>k</m:t>
            </m:r>
          </m:sub>
        </m:sSub>
      </m:oMath>
      <w:r w:rsidR="001D2B9F" w:rsidRPr="001D2B9F">
        <w:t xml:space="preserve"> for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1D2B9F" w:rsidRPr="001D2B9F">
        <w:t xml:space="preserve"> when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oMath>
    </w:p>
    <w:p w14:paraId="68E0E4F3" w14:textId="77777777" w:rsidR="00FB3915" w:rsidRDefault="001D2B9F" w:rsidP="001D2B9F">
      <w:pPr>
        <w:pStyle w:val="Els-body-text"/>
        <w:ind w:firstLine="0"/>
      </w:pPr>
      <w:r>
        <w:t xml:space="preserve">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select resource from </w:t>
      </w:r>
      <m:oMath>
        <m:sSub>
          <m:sSubPr>
            <m:ctrlPr>
              <w:rPr>
                <w:rFonts w:ascii="Cambria Math" w:hAnsi="Cambria Math"/>
                <w:i/>
              </w:rPr>
            </m:ctrlPr>
          </m:sSubPr>
          <m:e>
            <m:r>
              <m:rPr>
                <m:scr m:val="script"/>
              </m:rPr>
              <w:rPr>
                <w:rFonts w:ascii="Cambria Math" w:hAnsi="Cambria Math"/>
              </w:rPr>
              <m:t>R</m:t>
            </m:r>
          </m:e>
          <m:sub>
            <m:r>
              <w:rPr>
                <w:rFonts w:ascii="Cambria Math" w:hAnsi="Cambria Math"/>
              </w:rPr>
              <m:t>l,τ</m:t>
            </m:r>
          </m:sub>
        </m:sSub>
      </m:oMath>
      <w:r>
        <w:t xml:space="preserve"> is similar to Eq. 1–6, but the difference is that the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t xml:space="preserve"> here is also a set of selected resources with type </w:t>
      </w:r>
      <m:oMath>
        <m:r>
          <w:rPr>
            <w:rFonts w:ascii="Cambria Math" w:hAnsi="Cambria Math"/>
          </w:rPr>
          <m:t>α</m:t>
        </m:r>
      </m:oMath>
      <w:r>
        <w:t xml:space="preserve">, </w:t>
      </w:r>
      <m:oMath>
        <m:sSub>
          <m:sSubPr>
            <m:ctrlPr>
              <w:rPr>
                <w:rFonts w:ascii="Cambria Math" w:hAnsi="Cambria Math"/>
                <w:i/>
              </w:rPr>
            </m:ctrlPr>
          </m:sSubPr>
          <m:e>
            <m:r>
              <m:rPr>
                <m:sty m:val="bi"/>
              </m:rPr>
              <w:rPr>
                <w:rFonts w:ascii="Cambria Math" w:hAnsi="Cambria Math"/>
              </w:rPr>
              <m:t>l</m:t>
            </m:r>
            <m:ctrlPr>
              <w:rPr>
                <w:rFonts w:ascii="Cambria Math" w:hAnsi="Cambria Math"/>
                <w:b/>
                <w:i/>
              </w:rPr>
            </m:ctrlPr>
          </m:e>
          <m:sub>
            <m:r>
              <w:rPr>
                <w:rFonts w:ascii="Cambria Math" w:hAnsi="Cambria Math"/>
              </w:rPr>
              <m:t>α</m:t>
            </m:r>
          </m:sub>
        </m:sSub>
      </m:oMath>
      <w:r>
        <w:t xml:space="preserve"> is subset of decision variable </w:t>
      </w:r>
      <m:oMath>
        <m:r>
          <m:rPr>
            <m:sty m:val="bi"/>
          </m:rPr>
          <w:rPr>
            <w:rFonts w:ascii="Cambria Math" w:hAnsi="Cambria Math"/>
          </w:rPr>
          <m:t>l</m:t>
        </m:r>
      </m:oMath>
      <w:r>
        <w:t>. Selected resources capacity will change as Eq. 7a–7b, and if the sum of capacity quantity in l α less than the sc l required, this selection will not to be executed.</w:t>
      </w:r>
    </w:p>
    <w:p w14:paraId="16BC4081" w14:textId="77777777" w:rsidR="00FB3915" w:rsidRDefault="00FB3915" w:rsidP="00FB3915">
      <w:pPr>
        <w:tabs>
          <w:tab w:val="left" w:pos="1134"/>
          <w:tab w:val="left" w:pos="3119"/>
          <w:tab w:val="right" w:pos="4960"/>
        </w:tabs>
      </w:pPr>
      <w:r>
        <w:rPr>
          <w:noProof/>
          <w:lang w:val="en-US" w:eastAsia="zh-CN"/>
        </w:rPr>
        <mc:AlternateContent>
          <mc:Choice Requires="wps">
            <w:drawing>
              <wp:anchor distT="0" distB="0" distL="114300" distR="114300" simplePos="0" relativeHeight="251610624" behindDoc="0" locked="0" layoutInCell="1" allowOverlap="1" wp14:anchorId="093476A8" wp14:editId="3CB8C76D">
                <wp:simplePos x="0" y="0"/>
                <wp:positionH relativeFrom="column">
                  <wp:posOffset>590176</wp:posOffset>
                </wp:positionH>
                <wp:positionV relativeFrom="paragraph">
                  <wp:posOffset>48320</wp:posOffset>
                </wp:positionV>
                <wp:extent cx="111125" cy="289629"/>
                <wp:effectExtent l="0" t="0" r="22225" b="15240"/>
                <wp:wrapNone/>
                <wp:docPr id="27" name="左大括号 27"/>
                <wp:cNvGraphicFramePr/>
                <a:graphic xmlns:a="http://schemas.openxmlformats.org/drawingml/2006/main">
                  <a:graphicData uri="http://schemas.microsoft.com/office/word/2010/wordprocessingShape">
                    <wps:wsp>
                      <wps:cNvSpPr/>
                      <wps:spPr>
                        <a:xfrm>
                          <a:off x="0" y="0"/>
                          <a:ext cx="111125" cy="289629"/>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14:paraId="7683C93D" w14:textId="77777777" w:rsidR="00B12BDA" w:rsidRDefault="00B12BDA" w:rsidP="00FB391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476A8" id="左大括号 27" o:spid="_x0000_s1028" type="#_x0000_t87" style="position:absolute;margin-left:46.45pt;margin-top:3.8pt;width:8.75pt;height:22.8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" adj="6871,10902" strokecolor="black [3040]">
                <v:textbox>
                  <w:txbxContent>
                    <w:p w14:paraId="7683C93D" w14:textId="77777777" w:rsidR="00B12BDA" w:rsidRDefault="00B12BDA" w:rsidP="00FB3915">
                      <w:pPr>
                        <w:jc w:val="center"/>
                      </w:pPr>
                    </w:p>
                  </w:txbxContent>
                </v:textbox>
              </v:shape>
            </w:pict>
          </mc:Fallback>
        </mc:AlternateContent>
      </w:r>
      <w:r>
        <w:tab/>
      </w:r>
      <w:r w:rsidRPr="007F4DDB">
        <w:rPr>
          <w:position w:val="-12"/>
        </w:rPr>
        <w:object w:dxaOrig="1380" w:dyaOrig="320" w14:anchorId="17C76383">
          <v:shape id="_x0000_i1034" type="#_x0000_t75" style="width:69pt;height:15.75pt" o:ole="">
            <v:imagedata r:id="rId33" o:title=""/>
          </v:shape>
          <o:OLEObject Type="Embed" ProgID="Equation.DSMT4" ShapeID="_x0000_i1034" DrawAspect="Content" ObjectID="_1534955394" r:id="rId34"/>
        </w:object>
      </w:r>
      <w:r>
        <w:t xml:space="preserve"> </w:t>
      </w:r>
      <w:r>
        <w:tab/>
        <w:t xml:space="preserve">If </w:t>
      </w:r>
      <w:r w:rsidRPr="007F4DDB">
        <w:rPr>
          <w:position w:val="-12"/>
        </w:rPr>
        <w:object w:dxaOrig="859" w:dyaOrig="320" w14:anchorId="574153EF">
          <v:shape id="_x0000_i1035" type="#_x0000_t75" style="width:42.75pt;height:15.75pt" o:ole="">
            <v:imagedata r:id="rId35" o:title=""/>
          </v:shape>
          <o:OLEObject Type="Embed" ProgID="Equation.DSMT4" ShapeID="_x0000_i1035" DrawAspect="Content" ObjectID="_1534955395" r:id="rId36"/>
        </w:object>
      </w:r>
      <w:r>
        <w:t xml:space="preserve"> </w:t>
      </w:r>
      <w:r>
        <w:tab/>
        <w:t>(7a)</w:t>
      </w:r>
    </w:p>
    <w:p w14:paraId="4F0362DD" w14:textId="77777777" w:rsidR="00FB3915" w:rsidRDefault="00FB3915" w:rsidP="00FB3915">
      <w:pPr>
        <w:tabs>
          <w:tab w:val="left" w:pos="1134"/>
          <w:tab w:val="left" w:pos="3119"/>
          <w:tab w:val="right" w:pos="4960"/>
        </w:tabs>
      </w:pPr>
      <w:r>
        <w:lastRenderedPageBreak/>
        <w:tab/>
      </w:r>
      <w:r w:rsidRPr="007F4DDB">
        <w:rPr>
          <w:position w:val="-12"/>
        </w:rPr>
        <w:object w:dxaOrig="720" w:dyaOrig="320" w14:anchorId="003DCC46">
          <v:shape id="_x0000_i1036" type="#_x0000_t75" style="width:36pt;height:15.75pt" o:ole="">
            <v:imagedata r:id="rId37" o:title=""/>
          </v:shape>
          <o:OLEObject Type="Embed" ProgID="Equation.DSMT4" ShapeID="_x0000_i1036" DrawAspect="Content" ObjectID="_1534955396" r:id="rId38"/>
        </w:object>
      </w:r>
      <w:r>
        <w:t xml:space="preserve"> </w:t>
      </w:r>
      <w:r>
        <w:tab/>
      </w:r>
      <w:proofErr w:type="gramStart"/>
      <w:r>
        <w:t>otherwise</w:t>
      </w:r>
      <w:proofErr w:type="gramEnd"/>
      <w:r>
        <w:tab/>
        <w:t>(7b)</w:t>
      </w:r>
    </w:p>
    <w:p w14:paraId="4FF4957F" w14:textId="77777777" w:rsidR="001D2B9F" w:rsidRDefault="007F4DDB" w:rsidP="001D2B9F">
      <w:pPr>
        <w:pStyle w:val="Els-body-text"/>
      </w:pPr>
      <w:r>
        <w:t>2.</w:t>
      </w:r>
      <w:r w:rsidR="001D2B9F" w:rsidRPr="001D2B9F">
        <w:t xml:space="preserve"> Select </w:t>
      </w:r>
      <m:oMath>
        <m:r>
          <w:rPr>
            <w:rFonts w:ascii="Cambria Math" w:hAnsi="Cambria Math" w:hint="eastAsia"/>
          </w:rPr>
          <m:t>m</m:t>
        </m:r>
        <m:sSub>
          <m:sSubPr>
            <m:ctrlPr>
              <w:rPr>
                <w:rFonts w:ascii="Cambria Math" w:hAnsi="Cambria Math"/>
                <w:i/>
              </w:rPr>
            </m:ctrlPr>
          </m:sSubPr>
          <m:e>
            <m:r>
              <w:rPr>
                <w:rFonts w:ascii="Cambria Math" w:hAnsi="Cambria Math"/>
              </w:rPr>
              <m:t>s</m:t>
            </m:r>
            <m:ctrlPr>
              <w:rPr>
                <w:rFonts w:ascii="Cambria Math" w:hAnsi="Cambria Math" w:hint="eastAsia"/>
                <w:i/>
              </w:rPr>
            </m:ctrlPr>
          </m:e>
          <m:sub>
            <m:r>
              <w:rPr>
                <w:rFonts w:ascii="Cambria Math" w:hAnsi="Cambria Math"/>
              </w:rPr>
              <m:t>l</m:t>
            </m:r>
          </m:sub>
        </m:sSub>
      </m:oMath>
      <w:r w:rsidR="001D2B9F" w:rsidRPr="001D2B9F">
        <w:t xml:space="preserve">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1D2B9F" w:rsidRPr="001D2B9F">
        <w:t xml:space="preserve"> when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e>
        </m:d>
        <m:r>
          <w:rPr>
            <w:rFonts w:ascii="Cambria Math" w:hAnsi="Cambria Math"/>
          </w:rPr>
          <m:t>&gt;0</m:t>
        </m:r>
      </m:oMath>
    </w:p>
    <w:p w14:paraId="75180179" w14:textId="77777777" w:rsidR="007F4DDB" w:rsidRDefault="00FD1203" w:rsidP="00FD1203">
      <w:pPr>
        <w:pStyle w:val="Els-body-text"/>
        <w:ind w:firstLine="0"/>
      </w:pPr>
      <w:r>
        <w:t>This situation implies that the resource candidates are not enough and there exists service candidates.</w:t>
      </w:r>
    </w:p>
    <w:p w14:paraId="34FD8514" w14:textId="77777777" w:rsidR="007F4DDB" w:rsidRDefault="00395697" w:rsidP="00395697">
      <w:pPr>
        <w:tabs>
          <w:tab w:val="center" w:pos="2000"/>
          <w:tab w:val="right" w:pos="4960"/>
        </w:tabs>
      </w:pPr>
      <w:r>
        <w:tab/>
      </w:r>
      <w:r w:rsidR="002412A6" w:rsidRPr="002412A6">
        <w:rPr>
          <w:position w:val="-16"/>
        </w:rPr>
        <w:object w:dxaOrig="2240" w:dyaOrig="420" w14:anchorId="5DD241BD">
          <v:shape id="_x0000_i1037" type="#_x0000_t75" style="width:111.75pt;height:21pt" o:ole="">
            <v:imagedata r:id="rId39" o:title=""/>
          </v:shape>
          <o:OLEObject Type="Embed" ProgID="Equation.DSMT4" ShapeID="_x0000_i1037" DrawAspect="Content" ObjectID="_1534955397" r:id="rId40"/>
        </w:object>
      </w:r>
      <w:r>
        <w:t xml:space="preserve"> </w:t>
      </w:r>
      <w:r>
        <w:tab/>
        <w:t>(8)</w:t>
      </w:r>
    </w:p>
    <w:p w14:paraId="7CE72F7F" w14:textId="77777777" w:rsidR="007F4DDB" w:rsidRDefault="00395697" w:rsidP="00395697">
      <w:pPr>
        <w:tabs>
          <w:tab w:val="left" w:pos="1000"/>
          <w:tab w:val="right" w:pos="4960"/>
        </w:tabs>
      </w:pPr>
      <w:r w:rsidRPr="00395697">
        <w:rPr>
          <w:noProof/>
          <w:lang w:val="en-US" w:eastAsia="zh-CN"/>
        </w:rPr>
        <mc:AlternateContent>
          <mc:Choice Requires="wps">
            <w:drawing>
              <wp:anchor distT="0" distB="0" distL="114300" distR="114300" simplePos="0" relativeHeight="251625984" behindDoc="0" locked="0" layoutInCell="1" allowOverlap="1" wp14:anchorId="6630E539" wp14:editId="7CD6A3B4">
                <wp:simplePos x="0" y="0"/>
                <wp:positionH relativeFrom="column">
                  <wp:posOffset>500657</wp:posOffset>
                </wp:positionH>
                <wp:positionV relativeFrom="paragraph">
                  <wp:posOffset>101932</wp:posOffset>
                </wp:positionV>
                <wp:extent cx="111125" cy="728779"/>
                <wp:effectExtent l="0" t="0" r="22225" b="14605"/>
                <wp:wrapNone/>
                <wp:docPr id="28" name="左大括号 28"/>
                <wp:cNvGraphicFramePr/>
                <a:graphic xmlns:a="http://schemas.openxmlformats.org/drawingml/2006/main">
                  <a:graphicData uri="http://schemas.microsoft.com/office/word/2010/wordprocessingShape">
                    <wps:wsp>
                      <wps:cNvSpPr/>
                      <wps:spPr>
                        <a:xfrm>
                          <a:off x="0" y="0"/>
                          <a:ext cx="111125" cy="728779"/>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14:paraId="09AC79EF" w14:textId="77777777" w:rsidR="00B12BDA" w:rsidRDefault="00B12BDA" w:rsidP="003956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0E539" id="左大括号 28" o:spid="_x0000_s1029" type="#_x0000_t87" style="position:absolute;margin-left:39.4pt;margin-top:8.05pt;width:8.75pt;height:57.4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" adj="2731,10902" strokecolor="black [3040]">
                <v:textbox>
                  <w:txbxContent>
                    <w:p w14:paraId="09AC79EF" w14:textId="77777777" w:rsidR="00B12BDA" w:rsidRDefault="00B12BDA" w:rsidP="00395697">
                      <w:pPr>
                        <w:jc w:val="center"/>
                      </w:pPr>
                    </w:p>
                  </w:txbxContent>
                </v:textbox>
              </v:shape>
            </w:pict>
          </mc:Fallback>
        </mc:AlternateContent>
      </w:r>
      <w:r>
        <w:tab/>
      </w:r>
      <w:r w:rsidRPr="00395697">
        <w:rPr>
          <w:position w:val="-14"/>
        </w:rPr>
        <w:object w:dxaOrig="1359" w:dyaOrig="400" w14:anchorId="51533517">
          <v:shape id="_x0000_i1038" type="#_x0000_t75" style="width:68.25pt;height:20.25pt" o:ole="">
            <v:imagedata r:id="rId41" o:title=""/>
          </v:shape>
          <o:OLEObject Type="Embed" ProgID="Equation.DSMT4" ShapeID="_x0000_i1038" DrawAspect="Content" ObjectID="_1534955398" r:id="rId42"/>
        </w:object>
      </w:r>
      <w:r>
        <w:t xml:space="preserve"> </w:t>
      </w:r>
      <w:r>
        <w:tab/>
        <w:t>(9)</w:t>
      </w:r>
    </w:p>
    <w:p w14:paraId="4C16162B" w14:textId="77777777" w:rsidR="00395697" w:rsidRDefault="00395697" w:rsidP="00395697">
      <w:pPr>
        <w:tabs>
          <w:tab w:val="left" w:pos="1000"/>
          <w:tab w:val="right" w:pos="4960"/>
        </w:tabs>
      </w:pPr>
      <w:r w:rsidRPr="00395697">
        <w:rPr>
          <w:noProof/>
          <w:lang w:val="en-US" w:eastAsia="zh-CN"/>
        </w:rPr>
        <mc:AlternateContent>
          <mc:Choice Requires="wps">
            <w:drawing>
              <wp:anchor distT="0" distB="0" distL="114300" distR="114300" simplePos="0" relativeHeight="251645440" behindDoc="1" locked="0" layoutInCell="1" allowOverlap="1" wp14:anchorId="00288136" wp14:editId="2CF19D88">
                <wp:simplePos x="0" y="0"/>
                <wp:positionH relativeFrom="column">
                  <wp:posOffset>235598</wp:posOffset>
                </wp:positionH>
                <wp:positionV relativeFrom="paragraph">
                  <wp:posOffset>98425</wp:posOffset>
                </wp:positionV>
                <wp:extent cx="344170" cy="262453"/>
                <wp:effectExtent l="0" t="0" r="0" b="4445"/>
                <wp:wrapNone/>
                <wp:docPr id="29" name="文本框 29"/>
                <wp:cNvGraphicFramePr/>
                <a:graphic xmlns:a="http://schemas.openxmlformats.org/drawingml/2006/main">
                  <a:graphicData uri="http://schemas.microsoft.com/office/word/2010/wordprocessingShape">
                    <wps:wsp>
                      <wps:cNvSpPr txBox="1"/>
                      <wps:spPr>
                        <a:xfrm>
                          <a:off x="0" y="0"/>
                          <a:ext cx="344170" cy="26245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B11DE4" w14:textId="77777777" w:rsidR="00B12BDA" w:rsidRPr="00665FDC" w:rsidRDefault="00B12BDA" w:rsidP="00395697">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88136" id="文本框 29" o:spid="_x0000_s1030" type="#_x0000_t202" style="position:absolute;margin-left:18.55pt;margin-top:7.75pt;width:27.1pt;height:20.6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" fillcolor="white [3201]" stroked="f" strokeweight=".5pt">
                <v:textbox>
                  <w:txbxContent>
                    <w:p w14:paraId="65B11DE4" w14:textId="77777777" w:rsidR="00B12BDA" w:rsidRPr="00665FDC" w:rsidRDefault="00B12BDA" w:rsidP="00395697">
                      <w:pPr>
                        <w:rPr>
                          <w:i/>
                          <w:lang w:val="en-US"/>
                        </w:rPr>
                      </w:pPr>
                      <w:proofErr w:type="spellStart"/>
                      <w:r w:rsidRPr="00665FDC">
                        <w:rPr>
                          <w:rFonts w:hint="eastAsia"/>
                          <w:i/>
                          <w:lang w:val="en-US"/>
                        </w:rPr>
                        <w:t>s.t.</w:t>
                      </w:r>
                      <w:proofErr w:type="spellEnd"/>
                    </w:p>
                  </w:txbxContent>
                </v:textbox>
              </v:shape>
            </w:pict>
          </mc:Fallback>
        </mc:AlternateContent>
      </w:r>
      <w:r>
        <w:tab/>
      </w:r>
      <w:r w:rsidRPr="00395697">
        <w:rPr>
          <w:position w:val="-12"/>
        </w:rPr>
        <w:object w:dxaOrig="1600" w:dyaOrig="340" w14:anchorId="4C3524A0">
          <v:shape id="_x0000_i1039" type="#_x0000_t75" style="width:80.25pt;height:17.25pt" o:ole="">
            <v:imagedata r:id="rId43" o:title=""/>
          </v:shape>
          <o:OLEObject Type="Embed" ProgID="Equation.DSMT4" ShapeID="_x0000_i1039" DrawAspect="Content" ObjectID="_1534955399" r:id="rId44"/>
        </w:object>
      </w:r>
      <w:r>
        <w:t xml:space="preserve"> </w:t>
      </w:r>
      <w:r>
        <w:tab/>
        <w:t>(10)</w:t>
      </w:r>
    </w:p>
    <w:p w14:paraId="065D535B" w14:textId="77777777" w:rsidR="00395697" w:rsidRDefault="00395697" w:rsidP="00395697">
      <w:pPr>
        <w:tabs>
          <w:tab w:val="left" w:pos="1000"/>
          <w:tab w:val="right" w:pos="4960"/>
        </w:tabs>
      </w:pPr>
      <w:r>
        <w:tab/>
      </w:r>
      <w:r w:rsidRPr="00395697">
        <w:rPr>
          <w:position w:val="-12"/>
        </w:rPr>
        <w:object w:dxaOrig="1420" w:dyaOrig="340" w14:anchorId="2DCAFB86">
          <v:shape id="_x0000_i1040" type="#_x0000_t75" style="width:71.25pt;height:17.25pt" o:ole="">
            <v:imagedata r:id="rId45" o:title=""/>
          </v:shape>
          <o:OLEObject Type="Embed" ProgID="Equation.DSMT4" ShapeID="_x0000_i1040" DrawAspect="Content" ObjectID="_1534955400" r:id="rId46"/>
        </w:object>
      </w:r>
      <w:r>
        <w:t xml:space="preserve"> </w:t>
      </w:r>
      <w:r>
        <w:tab/>
        <w:t>(11)</w:t>
      </w:r>
    </w:p>
    <w:p w14:paraId="45537478" w14:textId="77777777" w:rsidR="00395697" w:rsidRDefault="00395697" w:rsidP="00395697">
      <w:pPr>
        <w:tabs>
          <w:tab w:val="left" w:pos="1000"/>
          <w:tab w:val="right" w:pos="4960"/>
        </w:tabs>
      </w:pPr>
      <w:r>
        <w:tab/>
      </w:r>
      <w:r w:rsidRPr="00395697">
        <w:rPr>
          <w:position w:val="-14"/>
        </w:rPr>
        <w:object w:dxaOrig="1540" w:dyaOrig="380" w14:anchorId="5F1FFEA6">
          <v:shape id="_x0000_i1041" type="#_x0000_t75" style="width:77.25pt;height:18.75pt" o:ole="">
            <v:imagedata r:id="rId47" o:title=""/>
          </v:shape>
          <o:OLEObject Type="Embed" ProgID="Equation.DSMT4" ShapeID="_x0000_i1041" DrawAspect="Content" ObjectID="_1534955401" r:id="rId48"/>
        </w:object>
      </w:r>
      <w:r>
        <w:t xml:space="preserve"> </w:t>
      </w:r>
      <w:r>
        <w:tab/>
        <w:t>(12)</w:t>
      </w:r>
    </w:p>
    <w:p w14:paraId="2DA7F217" w14:textId="77777777" w:rsidR="00395697" w:rsidRDefault="007E5370" w:rsidP="00D426CB">
      <w:pPr>
        <w:pStyle w:val="Els-body-text"/>
      </w:pPr>
      <w:r>
        <w:t xml:space="preserve">Similar to Eq. 1, Eq. 8 is also a multi-objective function that aims at high quality, high service owner rank and low job queue length. Eq. 9–11 explain the service quality distribution parameters, Eq. 12 is the decision variable to select one service in </w:t>
      </w:r>
      <m:oMath>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oMath>
      <w:r>
        <w:rPr>
          <w:rFonts w:hint="eastAsia"/>
        </w:rPr>
        <w:t>.</w:t>
      </w:r>
    </w:p>
    <w:p w14:paraId="1EFF35AC" w14:textId="77777777" w:rsidR="007F4DDB" w:rsidRDefault="007F4DDB" w:rsidP="00D426CB">
      <w:pPr>
        <w:pStyle w:val="Els-body-text"/>
      </w:pPr>
      <w:r>
        <w:t>3.</w:t>
      </w:r>
      <w:r w:rsidR="007E5370">
        <w:t xml:space="preserve"> </w:t>
      </w:r>
      <w:r w:rsidR="007E5370" w:rsidRPr="001D2B9F">
        <w:t>Select</w:t>
      </w:r>
      <w:r w:rsidR="007E5370">
        <w:t xml:space="preserve"> machine</w:t>
      </w:r>
      <w:r w:rsidR="007E5370" w:rsidRPr="001D2B9F">
        <w:t xml:space="preserve">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7E5370" w:rsidRPr="001D2B9F">
        <w:t xml:space="preserve"> when </w:t>
      </w:r>
      <m:oMath>
        <m:sSub>
          <m:sSubPr>
            <m:ctrlPr>
              <w:rPr>
                <w:rFonts w:ascii="Cambria Math" w:hAnsi="Cambria Math"/>
                <w:i/>
              </w:rPr>
            </m:ctrlPr>
          </m:sSubPr>
          <m:e>
            <m:r>
              <m:rPr>
                <m:scr m:val="script"/>
              </m:rPr>
              <w:rPr>
                <w:rFonts w:ascii="Cambria Math" w:hAnsi="Cambria Math"/>
              </w:rPr>
              <m:t>B</m:t>
            </m:r>
          </m:e>
          <m:sub>
            <m:r>
              <w:rPr>
                <w:rFonts w:ascii="Cambria Math" w:hAnsi="Cambria Math"/>
              </w:rPr>
              <m:t>ij,τ</m:t>
            </m:r>
          </m:sub>
        </m:sSub>
        <m:r>
          <w:rPr>
            <w:rFonts w:ascii="Cambria Math" w:hAnsi="Cambria Math"/>
          </w:rPr>
          <m:t>=</m:t>
        </m:r>
        <m:sSub>
          <m:sSubPr>
            <m:ctrlPr>
              <w:rPr>
                <w:rFonts w:ascii="Cambria Math" w:hAnsi="Cambria Math"/>
                <w:i/>
              </w:rPr>
            </m:ctrlPr>
          </m:sSubPr>
          <m:e>
            <m:r>
              <m:rPr>
                <m:scr m:val="script"/>
              </m:rPr>
              <w:rPr>
                <w:rFonts w:ascii="Cambria Math" w:hAnsi="Cambria Math"/>
              </w:rPr>
              <m:t>A</m:t>
            </m:r>
          </m:e>
          <m:sub>
            <m:r>
              <w:rPr>
                <w:rFonts w:ascii="Cambria Math" w:hAnsi="Cambria Math"/>
              </w:rPr>
              <m:t>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ij,τ</m:t>
                </m:r>
              </m:sub>
            </m:sSub>
          </m:e>
        </m:d>
        <m:r>
          <w:rPr>
            <w:rFonts w:ascii="Cambria Math" w:hAnsi="Cambria Math"/>
          </w:rPr>
          <m:t>&gt;0</m:t>
        </m:r>
      </m:oMath>
    </w:p>
    <w:p w14:paraId="3FBACEBE" w14:textId="77777777" w:rsidR="007F4DDB" w:rsidRDefault="00015F0E" w:rsidP="00015F0E">
      <w:pPr>
        <w:pStyle w:val="Els-body-text"/>
        <w:ind w:firstLine="0"/>
      </w:pPr>
      <w:r>
        <w:t xml:space="preserve">In this situation, demander of </w:t>
      </w:r>
      <w:r w:rsidR="00460150" w:rsidRPr="001D2B9F">
        <w:t xml:space="preserve">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will select ether a bunch of resources with cooperation or one single service, so the key idea here is to pre-select optimal resources and optimal service, then to compare these two optimal options to select the better one.</w:t>
      </w:r>
    </w:p>
    <w:p w14:paraId="7C9A1EE5" w14:textId="77777777" w:rsidR="00395697" w:rsidRDefault="00395697" w:rsidP="00395697">
      <w:pPr>
        <w:tabs>
          <w:tab w:val="center" w:pos="2000"/>
          <w:tab w:val="right" w:pos="4960"/>
        </w:tabs>
      </w:pPr>
      <w:r>
        <w:tab/>
      </w:r>
      <w:r w:rsidR="00EB16A1" w:rsidRPr="00EB16A1">
        <w:rPr>
          <w:position w:val="-20"/>
        </w:rPr>
        <w:object w:dxaOrig="1920" w:dyaOrig="420" w14:anchorId="6978FE45">
          <v:shape id="_x0000_i1042" type="#_x0000_t75" style="width:96pt;height:21pt" o:ole="">
            <v:imagedata r:id="rId49" o:title=""/>
          </v:shape>
          <o:OLEObject Type="Embed" ProgID="Equation.DSMT4" ShapeID="_x0000_i1042" DrawAspect="Content" ObjectID="_1534955402" r:id="rId50"/>
        </w:object>
      </w:r>
      <w:r>
        <w:t xml:space="preserve"> </w:t>
      </w:r>
      <w:r w:rsidR="00EB16A1">
        <w:tab/>
        <w:t>(13)</w:t>
      </w:r>
    </w:p>
    <w:p w14:paraId="3FA02928" w14:textId="77777777" w:rsidR="00395697" w:rsidRDefault="00EB16A1" w:rsidP="00EB16A1">
      <w:pPr>
        <w:tabs>
          <w:tab w:val="left" w:pos="800"/>
          <w:tab w:val="right" w:pos="4960"/>
        </w:tabs>
      </w:pPr>
      <w:r w:rsidRPr="00EB16A1">
        <w:rPr>
          <w:noProof/>
          <w:lang w:val="en-US" w:eastAsia="zh-CN"/>
        </w:rPr>
        <mc:AlternateContent>
          <mc:Choice Requires="wps">
            <w:drawing>
              <wp:anchor distT="0" distB="0" distL="114300" distR="114300" simplePos="0" relativeHeight="251663872" behindDoc="0" locked="0" layoutInCell="1" allowOverlap="1" wp14:anchorId="61BF8058" wp14:editId="0AABA3A9">
                <wp:simplePos x="0" y="0"/>
                <wp:positionH relativeFrom="column">
                  <wp:posOffset>388195</wp:posOffset>
                </wp:positionH>
                <wp:positionV relativeFrom="paragraph">
                  <wp:posOffset>128881</wp:posOffset>
                </wp:positionV>
                <wp:extent cx="111125" cy="3283682"/>
                <wp:effectExtent l="0" t="0" r="22225" b="12065"/>
                <wp:wrapNone/>
                <wp:docPr id="30" name="左大括号 30"/>
                <wp:cNvGraphicFramePr/>
                <a:graphic xmlns:a="http://schemas.openxmlformats.org/drawingml/2006/main">
                  <a:graphicData uri="http://schemas.microsoft.com/office/word/2010/wordprocessingShape">
                    <wps:wsp>
                      <wps:cNvSpPr/>
                      <wps:spPr>
                        <a:xfrm>
                          <a:off x="0" y="0"/>
                          <a:ext cx="111125" cy="3283682"/>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14:paraId="35AA2F82" w14:textId="77777777" w:rsidR="00B12BDA" w:rsidRDefault="00B12BDA" w:rsidP="00EB16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F8058" id="左大括号 30" o:spid="_x0000_s1031" type="#_x0000_t87" style="position:absolute;margin-left:30.55pt;margin-top:10.15pt;width:8.75pt;height:258.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" adj="606,10902" strokecolor="black [3040]">
                <v:textbox>
                  <w:txbxContent>
                    <w:p w14:paraId="35AA2F82" w14:textId="77777777" w:rsidR="00B12BDA" w:rsidRDefault="00B12BDA" w:rsidP="00EB16A1">
                      <w:pPr>
                        <w:jc w:val="center"/>
                      </w:pPr>
                    </w:p>
                  </w:txbxContent>
                </v:textbox>
              </v:shape>
            </w:pict>
          </mc:Fallback>
        </mc:AlternateContent>
      </w:r>
      <w:r>
        <w:tab/>
      </w:r>
      <w:r w:rsidR="002412A6" w:rsidRPr="002412A6">
        <w:rPr>
          <w:position w:val="-18"/>
        </w:rPr>
        <w:object w:dxaOrig="3040" w:dyaOrig="460" w14:anchorId="75B24F40">
          <v:shape id="_x0000_i1043" type="#_x0000_t75" style="width:152.25pt;height:23.25pt" o:ole="">
            <v:imagedata r:id="rId51" o:title=""/>
          </v:shape>
          <o:OLEObject Type="Embed" ProgID="Equation.DSMT4" ShapeID="_x0000_i1043" DrawAspect="Content" ObjectID="_1534955403" r:id="rId52"/>
        </w:object>
      </w:r>
      <w:r>
        <w:t xml:space="preserve"> </w:t>
      </w:r>
      <w:r>
        <w:tab/>
        <w:t>(14)</w:t>
      </w:r>
    </w:p>
    <w:p w14:paraId="7E57C802" w14:textId="77777777" w:rsidR="00EB16A1" w:rsidRDefault="00EB16A1" w:rsidP="00EB16A1">
      <w:pPr>
        <w:tabs>
          <w:tab w:val="left" w:pos="800"/>
          <w:tab w:val="right" w:pos="4960"/>
        </w:tabs>
      </w:pPr>
      <w:r>
        <w:tab/>
      </w:r>
      <w:r w:rsidR="002412A6" w:rsidRPr="002412A6">
        <w:rPr>
          <w:position w:val="-18"/>
        </w:rPr>
        <w:object w:dxaOrig="2280" w:dyaOrig="440" w14:anchorId="549747AE">
          <v:shape id="_x0000_i1044" type="#_x0000_t75" style="width:114pt;height:21.75pt" o:ole="">
            <v:imagedata r:id="rId53" o:title=""/>
          </v:shape>
          <o:OLEObject Type="Embed" ProgID="Equation.DSMT4" ShapeID="_x0000_i1044" DrawAspect="Content" ObjectID="_1534955404" r:id="rId54"/>
        </w:object>
      </w:r>
      <w:r>
        <w:t xml:space="preserve"> </w:t>
      </w:r>
      <w:r>
        <w:tab/>
        <w:t>(15)</w:t>
      </w:r>
    </w:p>
    <w:p w14:paraId="08A0E4D3" w14:textId="77777777" w:rsidR="00EB16A1" w:rsidRDefault="00EB16A1" w:rsidP="00EB16A1">
      <w:pPr>
        <w:tabs>
          <w:tab w:val="left" w:pos="800"/>
          <w:tab w:val="right" w:pos="4960"/>
        </w:tabs>
      </w:pPr>
      <w:r>
        <w:tab/>
      </w:r>
      <w:r w:rsidRPr="00EB16A1">
        <w:rPr>
          <w:position w:val="-18"/>
        </w:rPr>
        <w:object w:dxaOrig="1460" w:dyaOrig="440" w14:anchorId="4AA5BABF">
          <v:shape id="_x0000_i1045" type="#_x0000_t75" style="width:72.75pt;height:21.75pt" o:ole="">
            <v:imagedata r:id="rId55" o:title=""/>
          </v:shape>
          <o:OLEObject Type="Embed" ProgID="Equation.DSMT4" ShapeID="_x0000_i1045" DrawAspect="Content" ObjectID="_1534955405" r:id="rId56"/>
        </w:object>
      </w:r>
      <w:r>
        <w:t xml:space="preserve"> </w:t>
      </w:r>
      <w:r w:rsidR="001837D5">
        <w:tab/>
        <w:t>(16)</w:t>
      </w:r>
    </w:p>
    <w:p w14:paraId="1F771BF1" w14:textId="77777777" w:rsidR="00EB16A1" w:rsidRDefault="00EB16A1" w:rsidP="00EB16A1">
      <w:pPr>
        <w:tabs>
          <w:tab w:val="left" w:pos="800"/>
          <w:tab w:val="right" w:pos="4960"/>
        </w:tabs>
      </w:pPr>
      <w:r>
        <w:tab/>
      </w:r>
      <w:r w:rsidRPr="00EB16A1">
        <w:rPr>
          <w:position w:val="-16"/>
        </w:rPr>
        <w:object w:dxaOrig="1579" w:dyaOrig="420" w14:anchorId="52FA17BD">
          <v:shape id="_x0000_i1046" type="#_x0000_t75" style="width:78.75pt;height:21pt" o:ole="">
            <v:imagedata r:id="rId57" o:title=""/>
          </v:shape>
          <o:OLEObject Type="Embed" ProgID="Equation.DSMT4" ShapeID="_x0000_i1046" DrawAspect="Content" ObjectID="_1534955406" r:id="rId58"/>
        </w:object>
      </w:r>
      <w:r>
        <w:t xml:space="preserve"> </w:t>
      </w:r>
      <w:r w:rsidR="001837D5">
        <w:tab/>
        <w:t>(17)</w:t>
      </w:r>
    </w:p>
    <w:p w14:paraId="3777A340" w14:textId="77777777" w:rsidR="00EB16A1" w:rsidRDefault="00EB16A1" w:rsidP="00EB16A1">
      <w:pPr>
        <w:tabs>
          <w:tab w:val="left" w:pos="800"/>
          <w:tab w:val="right" w:pos="4960"/>
        </w:tabs>
      </w:pPr>
      <w:r>
        <w:tab/>
      </w:r>
      <w:r w:rsidRPr="00EB16A1">
        <w:rPr>
          <w:position w:val="-16"/>
        </w:rPr>
        <w:object w:dxaOrig="1900" w:dyaOrig="420" w14:anchorId="5F6D8C25">
          <v:shape id="_x0000_i1047" type="#_x0000_t75" style="width:95.25pt;height:21pt" o:ole="">
            <v:imagedata r:id="rId59" o:title=""/>
          </v:shape>
          <o:OLEObject Type="Embed" ProgID="Equation.DSMT4" ShapeID="_x0000_i1047" DrawAspect="Content" ObjectID="_1534955407" r:id="rId60"/>
        </w:object>
      </w:r>
      <w:r>
        <w:t xml:space="preserve"> </w:t>
      </w:r>
      <w:r w:rsidR="001837D5">
        <w:tab/>
        <w:t>(18)</w:t>
      </w:r>
    </w:p>
    <w:p w14:paraId="03BE98A8" w14:textId="77777777" w:rsidR="00EB16A1" w:rsidRDefault="00E6736B" w:rsidP="00EB16A1">
      <w:pPr>
        <w:tabs>
          <w:tab w:val="left" w:pos="800"/>
          <w:tab w:val="right" w:pos="4960"/>
        </w:tabs>
      </w:pPr>
      <w:r w:rsidRPr="00EB16A1">
        <w:rPr>
          <w:noProof/>
          <w:lang w:val="en-US" w:eastAsia="zh-CN"/>
        </w:rPr>
        <mc:AlternateContent>
          <mc:Choice Requires="wps">
            <w:drawing>
              <wp:anchor distT="0" distB="0" distL="114300" distR="114300" simplePos="0" relativeHeight="251686400" behindDoc="1" locked="0" layoutInCell="1" allowOverlap="1" wp14:anchorId="08A64328" wp14:editId="6D6B1598">
                <wp:simplePos x="0" y="0"/>
                <wp:positionH relativeFrom="column">
                  <wp:posOffset>125095</wp:posOffset>
                </wp:positionH>
                <wp:positionV relativeFrom="paragraph">
                  <wp:posOffset>268605</wp:posOffset>
                </wp:positionV>
                <wp:extent cx="344170" cy="278130"/>
                <wp:effectExtent l="0" t="0" r="0" b="7620"/>
                <wp:wrapNone/>
                <wp:docPr id="31" name="文本框 31"/>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D8B2BA" w14:textId="77777777" w:rsidR="00B12BDA" w:rsidRPr="00665FDC" w:rsidRDefault="00B12BDA" w:rsidP="00EB16A1">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64328" id="文本框 31" o:spid="_x0000_s1032" type="#_x0000_t202" style="position:absolute;margin-left:9.85pt;margin-top:21.15pt;width:27.1pt;height:21.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" fillcolor="white [3201]" stroked="f" strokeweight=".5pt">
                <v:textbox>
                  <w:txbxContent>
                    <w:p w14:paraId="16D8B2BA" w14:textId="77777777" w:rsidR="00B12BDA" w:rsidRPr="00665FDC" w:rsidRDefault="00B12BDA" w:rsidP="00EB16A1">
                      <w:pPr>
                        <w:rPr>
                          <w:i/>
                          <w:lang w:val="en-US"/>
                        </w:rPr>
                      </w:pPr>
                      <w:proofErr w:type="spellStart"/>
                      <w:r w:rsidRPr="00665FDC">
                        <w:rPr>
                          <w:rFonts w:hint="eastAsia"/>
                          <w:i/>
                          <w:lang w:val="en-US"/>
                        </w:rPr>
                        <w:t>s.t.</w:t>
                      </w:r>
                      <w:proofErr w:type="spellEnd"/>
                    </w:p>
                  </w:txbxContent>
                </v:textbox>
              </v:shape>
            </w:pict>
          </mc:Fallback>
        </mc:AlternateContent>
      </w:r>
      <w:r w:rsidR="00EB16A1">
        <w:tab/>
      </w:r>
      <w:r w:rsidR="00EB16A1" w:rsidRPr="00EB16A1">
        <w:rPr>
          <w:position w:val="-16"/>
        </w:rPr>
        <w:object w:dxaOrig="1680" w:dyaOrig="420" w14:anchorId="40284DAC">
          <v:shape id="_x0000_i1048" type="#_x0000_t75" style="width:84pt;height:21pt" o:ole="">
            <v:imagedata r:id="rId61" o:title=""/>
          </v:shape>
          <o:OLEObject Type="Embed" ProgID="Equation.DSMT4" ShapeID="_x0000_i1048" DrawAspect="Content" ObjectID="_1534955408" r:id="rId62"/>
        </w:object>
      </w:r>
      <w:r w:rsidR="00EB16A1">
        <w:t xml:space="preserve"> </w:t>
      </w:r>
      <w:r w:rsidR="001837D5">
        <w:tab/>
        <w:t>(19)</w:t>
      </w:r>
    </w:p>
    <w:p w14:paraId="41F326AB" w14:textId="77777777" w:rsidR="00EB16A1" w:rsidRDefault="00EB16A1" w:rsidP="00EB16A1">
      <w:pPr>
        <w:tabs>
          <w:tab w:val="left" w:pos="800"/>
          <w:tab w:val="right" w:pos="4960"/>
        </w:tabs>
      </w:pPr>
      <w:r>
        <w:tab/>
      </w:r>
      <w:r w:rsidRPr="00EB16A1">
        <w:rPr>
          <w:position w:val="-26"/>
        </w:rPr>
        <w:object w:dxaOrig="1200" w:dyaOrig="480" w14:anchorId="65389739">
          <v:shape id="_x0000_i1049" type="#_x0000_t75" style="width:60pt;height:24pt" o:ole="">
            <v:imagedata r:id="rId63" o:title=""/>
          </v:shape>
          <o:OLEObject Type="Embed" ProgID="Equation.DSMT4" ShapeID="_x0000_i1049" DrawAspect="Content" ObjectID="_1534955409" r:id="rId64"/>
        </w:object>
      </w:r>
      <w:r>
        <w:t xml:space="preserve"> </w:t>
      </w:r>
      <w:r w:rsidR="001837D5">
        <w:tab/>
        <w:t>(20)</w:t>
      </w:r>
    </w:p>
    <w:p w14:paraId="281F4C75" w14:textId="77777777" w:rsidR="00EB16A1" w:rsidRDefault="00EB16A1" w:rsidP="00EB16A1">
      <w:pPr>
        <w:tabs>
          <w:tab w:val="left" w:pos="800"/>
          <w:tab w:val="right" w:pos="4960"/>
        </w:tabs>
      </w:pPr>
      <w:r>
        <w:tab/>
      </w:r>
      <w:r w:rsidRPr="00EB16A1">
        <w:rPr>
          <w:position w:val="-30"/>
        </w:rPr>
        <w:object w:dxaOrig="1180" w:dyaOrig="520" w14:anchorId="470E5A72">
          <v:shape id="_x0000_i1050" type="#_x0000_t75" style="width:59.25pt;height:26.25pt" o:ole="">
            <v:imagedata r:id="rId65" o:title=""/>
          </v:shape>
          <o:OLEObject Type="Embed" ProgID="Equation.DSMT4" ShapeID="_x0000_i1050" DrawAspect="Content" ObjectID="_1534955410" r:id="rId66"/>
        </w:object>
      </w:r>
      <w:r>
        <w:t xml:space="preserve"> </w:t>
      </w:r>
      <w:r w:rsidR="001837D5">
        <w:tab/>
        <w:t>(21)</w:t>
      </w:r>
    </w:p>
    <w:p w14:paraId="53C4F247" w14:textId="77777777" w:rsidR="00EB16A1" w:rsidRDefault="00EB16A1" w:rsidP="00EB16A1">
      <w:pPr>
        <w:tabs>
          <w:tab w:val="left" w:pos="800"/>
          <w:tab w:val="right" w:pos="4960"/>
        </w:tabs>
      </w:pPr>
      <w:r>
        <w:tab/>
      </w:r>
      <w:r w:rsidR="002412A6" w:rsidRPr="00EB16A1">
        <w:rPr>
          <w:position w:val="-18"/>
        </w:rPr>
        <w:object w:dxaOrig="3019" w:dyaOrig="460" w14:anchorId="0CB0A11B">
          <v:shape id="_x0000_i1051" type="#_x0000_t75" style="width:150.75pt;height:23.25pt" o:ole="">
            <v:imagedata r:id="rId67" o:title=""/>
          </v:shape>
          <o:OLEObject Type="Embed" ProgID="Equation.DSMT4" ShapeID="_x0000_i1051" DrawAspect="Content" ObjectID="_1534955411" r:id="rId68"/>
        </w:object>
      </w:r>
      <w:r>
        <w:t xml:space="preserve"> </w:t>
      </w:r>
      <w:r w:rsidR="001837D5">
        <w:tab/>
        <w:t>(22)</w:t>
      </w:r>
    </w:p>
    <w:p w14:paraId="458F7C76" w14:textId="77777777" w:rsidR="00EB16A1" w:rsidRDefault="00EB16A1" w:rsidP="00EB16A1">
      <w:pPr>
        <w:tabs>
          <w:tab w:val="left" w:pos="800"/>
          <w:tab w:val="right" w:pos="4960"/>
        </w:tabs>
      </w:pPr>
      <w:r>
        <w:tab/>
      </w:r>
      <w:r w:rsidRPr="00EB16A1">
        <w:rPr>
          <w:position w:val="-18"/>
        </w:rPr>
        <w:object w:dxaOrig="1800" w:dyaOrig="460" w14:anchorId="6F214C8B">
          <v:shape id="_x0000_i1052" type="#_x0000_t75" style="width:90pt;height:23.25pt" o:ole="">
            <v:imagedata r:id="rId69" o:title=""/>
          </v:shape>
          <o:OLEObject Type="Embed" ProgID="Equation.DSMT4" ShapeID="_x0000_i1052" DrawAspect="Content" ObjectID="_1534955412" r:id="rId70"/>
        </w:object>
      </w:r>
      <w:r>
        <w:t xml:space="preserve"> </w:t>
      </w:r>
      <w:r w:rsidR="001837D5">
        <w:tab/>
        <w:t>(23)</w:t>
      </w:r>
    </w:p>
    <w:p w14:paraId="2CA69F93" w14:textId="77777777" w:rsidR="00EB16A1" w:rsidRDefault="00EB16A1" w:rsidP="00EB16A1">
      <w:pPr>
        <w:tabs>
          <w:tab w:val="left" w:pos="800"/>
          <w:tab w:val="right" w:pos="4960"/>
        </w:tabs>
      </w:pPr>
      <w:r>
        <w:tab/>
      </w:r>
      <w:r w:rsidRPr="00EB16A1">
        <w:rPr>
          <w:position w:val="-16"/>
        </w:rPr>
        <w:object w:dxaOrig="920" w:dyaOrig="420" w14:anchorId="6B825220">
          <v:shape id="_x0000_i1053" type="#_x0000_t75" style="width:45.75pt;height:21pt" o:ole="">
            <v:imagedata r:id="rId71" o:title=""/>
          </v:shape>
          <o:OLEObject Type="Embed" ProgID="Equation.DSMT4" ShapeID="_x0000_i1053" DrawAspect="Content" ObjectID="_1534955413" r:id="rId72"/>
        </w:object>
      </w:r>
      <w:r>
        <w:t xml:space="preserve"> </w:t>
      </w:r>
      <w:r w:rsidR="001837D5">
        <w:tab/>
        <w:t>(24)</w:t>
      </w:r>
    </w:p>
    <w:p w14:paraId="0F4482AD" w14:textId="77777777" w:rsidR="00EB16A1" w:rsidRDefault="00EB16A1" w:rsidP="00EB16A1">
      <w:pPr>
        <w:tabs>
          <w:tab w:val="left" w:pos="800"/>
          <w:tab w:val="right" w:pos="4960"/>
        </w:tabs>
      </w:pPr>
      <w:r>
        <w:tab/>
      </w:r>
      <w:r w:rsidRPr="00EB16A1">
        <w:rPr>
          <w:position w:val="-14"/>
        </w:rPr>
        <w:object w:dxaOrig="980" w:dyaOrig="400" w14:anchorId="0195898B">
          <v:shape id="_x0000_i1054" type="#_x0000_t75" style="width:48.75pt;height:20.25pt" o:ole="">
            <v:imagedata r:id="rId73" o:title=""/>
          </v:shape>
          <o:OLEObject Type="Embed" ProgID="Equation.DSMT4" ShapeID="_x0000_i1054" DrawAspect="Content" ObjectID="_1534955414" r:id="rId74"/>
        </w:object>
      </w:r>
      <w:r>
        <w:t xml:space="preserve"> </w:t>
      </w:r>
      <w:r w:rsidR="001837D5">
        <w:tab/>
        <w:t>(25)</w:t>
      </w:r>
    </w:p>
    <w:p w14:paraId="5255EA22" w14:textId="77777777" w:rsidR="00395697" w:rsidRPr="00D426CB" w:rsidRDefault="00D92BAF" w:rsidP="00D92BAF">
      <w:pPr>
        <w:pStyle w:val="Els-body-text"/>
      </w:pPr>
      <w:r>
        <w:t>Similar to other situations, Eq. 13 is a multi-objective function that aims at high quality, high rank and low waiting queue length. Eq. 14 and Eq. 22 are the optimal decision in independent conditions, Eq. 15, Eq. 16 and Eq. 17 are the virtual rank value, virtual queue length and virtual quality value that are set in the worst cases.</w:t>
      </w:r>
      <w:r w:rsidR="00460150">
        <w:t xml:space="preserve"> </w:t>
      </w:r>
      <w:r>
        <w:t>Eq. 17–21 are the virtual quality value calculate procedure. Eq. 25 is the decision to choose one of these two partial optimal decision.</w:t>
      </w:r>
    </w:p>
    <w:p w14:paraId="4503F889" w14:textId="77777777" w:rsidR="00E52FC6" w:rsidRDefault="00D426CB" w:rsidP="00D426CB">
      <w:pPr>
        <w:pStyle w:val="Els-3rdorder-head"/>
      </w:pPr>
      <w:r w:rsidRPr="00D426CB">
        <w:t>Provider assign task to selected machine</w:t>
      </w:r>
    </w:p>
    <w:p w14:paraId="446285F9" w14:textId="77777777" w:rsidR="00E52FC6" w:rsidRDefault="009E345F" w:rsidP="009E345F">
      <w:pPr>
        <w:pStyle w:val="Els-body-text"/>
      </w:pPr>
      <w:r>
        <w:t xml:space="preserve">Apart from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when selected as we explained in Sec. 3.2.3, there are 2 other cases in incubation mode:</w:t>
      </w:r>
    </w:p>
    <w:p w14:paraId="12BA7202" w14:textId="77777777" w:rsidR="00473096" w:rsidRDefault="00473096" w:rsidP="00E52FC6">
      <w:pPr>
        <w:pStyle w:val="Els-body-text"/>
      </w:pPr>
      <w:r>
        <w:rPr>
          <w:rFonts w:hint="eastAsia"/>
        </w:rPr>
        <w:lastRenderedPageBreak/>
        <w:t>1.</w:t>
      </w:r>
      <w:r w:rsidR="009E345F">
        <w:t xml:space="preserve"> </w:t>
      </w:r>
      <w:r w:rsidR="009E345F" w:rsidRPr="009E345F">
        <w:t xml:space="preserve">Assign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rsidR="009E345F" w:rsidRPr="009E345F">
        <w:t xml:space="preserve"> to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p>
    <w:p w14:paraId="15B47452" w14:textId="77777777" w:rsidR="00473096" w:rsidRDefault="009E345F" w:rsidP="00460150">
      <w:pPr>
        <w:pStyle w:val="Els-body-text"/>
        <w:ind w:firstLine="0"/>
      </w:pPr>
      <w:r>
        <w:t xml:space="preserve">If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is selected by provider of </w:t>
      </w:r>
      <m:oMath>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at time </w:t>
      </w:r>
      <m:oMath>
        <m:r>
          <w:rPr>
            <w:rFonts w:ascii="Cambria Math" w:hAnsi="Cambria Math"/>
          </w:rPr>
          <m:t>τ</m:t>
        </m:r>
      </m:oMath>
      <w:r>
        <w:t xml:space="preserve">, the assign condition is more restrict than that in Sec. 3.2.3, it should be changed into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H</m:t>
                </m:r>
              </m:e>
              <m:sub>
                <m:r>
                  <w:rPr>
                    <w:rFonts w:ascii="Cambria Math" w:hAnsi="Cambria Math"/>
                  </w:rPr>
                  <m:t>k,τ</m:t>
                </m:r>
              </m:sub>
            </m:sSub>
          </m:e>
        </m:d>
        <m:r>
          <w:rPr>
            <w:rFonts w:ascii="Cambria Math" w:hAnsi="Cambria Math"/>
          </w:rPr>
          <m:t>=0</m:t>
        </m:r>
      </m:oMath>
      <w:r>
        <w:t>, for the capacity dominance</w:t>
      </w:r>
      <w:r w:rsidR="00460150">
        <w:t xml:space="preserve"> </w:t>
      </w:r>
      <w:r>
        <w:t>feature of service-call, we need to assign this type of job one by</w:t>
      </w:r>
      <w:r w:rsidR="00460150">
        <w:t xml:space="preserve"> </w:t>
      </w:r>
      <w:r>
        <w:t xml:space="preserve">one. Then, the provider of </w:t>
      </w:r>
      <m:oMath>
        <m:r>
          <w:rPr>
            <w:rFonts w:ascii="Cambria Math" w:hAnsi="Cambria Math"/>
          </w:rPr>
          <m:t>m</m:t>
        </m:r>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should change the predecessor</w:t>
      </w:r>
      <w:r w:rsidR="00460150">
        <w:t xml:space="preserve"> </w:t>
      </w:r>
      <w:r>
        <w:t>set:</w:t>
      </w:r>
    </w:p>
    <w:p w14:paraId="46DF2D1A" w14:textId="77777777" w:rsidR="00473096" w:rsidRDefault="00473096" w:rsidP="00473096">
      <w:pPr>
        <w:tabs>
          <w:tab w:val="center" w:pos="2410"/>
          <w:tab w:val="right" w:pos="4960"/>
        </w:tabs>
      </w:pPr>
      <w:r>
        <w:tab/>
      </w:r>
      <w:r w:rsidRPr="00473096">
        <w:rPr>
          <w:position w:val="-12"/>
        </w:rPr>
        <w:object w:dxaOrig="1700" w:dyaOrig="320" w14:anchorId="60CA4CF8">
          <v:shape id="_x0000_i1055" type="#_x0000_t75" style="width:84.75pt;height:15.75pt" o:ole="">
            <v:imagedata r:id="rId75" o:title=""/>
          </v:shape>
          <o:OLEObject Type="Embed" ProgID="Equation.DSMT4" ShapeID="_x0000_i1055" DrawAspect="Content" ObjectID="_1534955415" r:id="rId76"/>
        </w:object>
      </w:r>
      <w:r>
        <w:t xml:space="preserve"> </w:t>
      </w:r>
      <w:r>
        <w:tab/>
        <w:t>(26)</w:t>
      </w:r>
    </w:p>
    <w:p w14:paraId="7AD22AF0" w14:textId="77777777" w:rsidR="00473096" w:rsidRDefault="00460150" w:rsidP="00460150">
      <w:pPr>
        <w:pStyle w:val="Els-body-text"/>
        <w:ind w:firstLine="0"/>
      </w:pPr>
      <w:r w:rsidRPr="00460150">
        <w:t xml:space="preserve">and all the task assign after </w:t>
      </w:r>
      <m:oMath>
        <m:r>
          <w:rPr>
            <w:rFonts w:ascii="Cambria Math" w:hAnsi="Cambria Math"/>
          </w:rPr>
          <m:t>τ</m:t>
        </m:r>
      </m:oMath>
      <w:r>
        <w:t xml:space="preserve">, we say </w:t>
      </w:r>
      <m:oMath>
        <m:r>
          <w:rPr>
            <w:rFonts w:ascii="Cambria Math" w:hAnsi="Cambria Math"/>
          </w:rPr>
          <m:t>τ’ &gt; τ</m:t>
        </m:r>
      </m:oMath>
      <w:r w:rsidRPr="00460150">
        <w:t xml:space="preserve"> will set:</w:t>
      </w:r>
    </w:p>
    <w:p w14:paraId="6BC639FD" w14:textId="77777777" w:rsidR="00473096" w:rsidRDefault="00473096" w:rsidP="00473096">
      <w:pPr>
        <w:tabs>
          <w:tab w:val="center" w:pos="2410"/>
          <w:tab w:val="right" w:pos="4960"/>
        </w:tabs>
      </w:pPr>
      <w:r>
        <w:tab/>
      </w:r>
      <w:r w:rsidRPr="00473096">
        <w:rPr>
          <w:position w:val="-14"/>
        </w:rPr>
        <w:object w:dxaOrig="4040" w:dyaOrig="380" w14:anchorId="4BF7BE21">
          <v:shape id="_x0000_i1056" type="#_x0000_t75" style="width:201.75pt;height:18.75pt" o:ole="">
            <v:imagedata r:id="rId77" o:title=""/>
          </v:shape>
          <o:OLEObject Type="Embed" ProgID="Equation.DSMT4" ShapeID="_x0000_i1056" DrawAspect="Content" ObjectID="_1534955416" r:id="rId78"/>
        </w:object>
      </w:r>
      <w:r>
        <w:t xml:space="preserve"> </w:t>
      </w:r>
      <w:r>
        <w:tab/>
        <w:t>(27)</w:t>
      </w:r>
    </w:p>
    <w:p w14:paraId="2EAB820B" w14:textId="77777777" w:rsidR="00473096" w:rsidRDefault="00460150" w:rsidP="00460150">
      <w:pPr>
        <w:pStyle w:val="Els-body-text"/>
        <w:ind w:firstLine="0"/>
      </w:pPr>
      <w:r w:rsidRPr="00460150">
        <w:t xml:space="preserve">And </w:t>
      </w:r>
      <m:oMath>
        <m:sSub>
          <m:sSubPr>
            <m:ctrlPr>
              <w:rPr>
                <w:rFonts w:ascii="Cambria Math" w:hAnsi="Cambria Math"/>
                <w:i/>
              </w:rPr>
            </m:ctrlPr>
          </m:sSubPr>
          <m:e>
            <m:r>
              <w:rPr>
                <w:rFonts w:ascii="Cambria Math" w:hAnsi="Cambria Math"/>
              </w:rPr>
              <m:t>A</m:t>
            </m:r>
          </m:e>
          <m:sub>
            <m:r>
              <w:rPr>
                <w:rFonts w:ascii="Cambria Math" w:hAnsi="Cambria Math"/>
              </w:rPr>
              <m:t>k,τ</m:t>
            </m:r>
          </m:sub>
        </m:sSub>
      </m:oMath>
      <w:r w:rsidRPr="00460150">
        <w:t xml:space="preserve"> will be changed with the same amount in Eq. 7a–7b.</w:t>
      </w:r>
    </w:p>
    <w:p w14:paraId="04A89F77" w14:textId="77777777" w:rsidR="00473096" w:rsidRDefault="00473096" w:rsidP="00E52FC6">
      <w:pPr>
        <w:pStyle w:val="Els-body-text"/>
      </w:pPr>
      <w:r>
        <w:rPr>
          <w:rFonts w:hint="eastAsia"/>
        </w:rPr>
        <w:t>2.</w:t>
      </w:r>
      <w:r w:rsidR="00460150" w:rsidRPr="00460150">
        <w:t xml:space="preserve"> </w:t>
      </w:r>
      <w:r w:rsidR="00460150" w:rsidRPr="009E345F">
        <w:t xml:space="preserve">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rsidR="00460150" w:rsidRPr="009E345F">
        <w:t xml:space="preserve"> to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p>
    <w:p w14:paraId="53FA45F0" w14:textId="77777777" w:rsidR="00473096" w:rsidRDefault="00460150" w:rsidP="00810729">
      <w:pPr>
        <w:pStyle w:val="Els-body-text"/>
        <w:ind w:firstLine="0"/>
      </w:pPr>
      <w:r>
        <w:t xml:space="preserve">Assign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to</w:t>
      </w:r>
      <w:r w:rsidRPr="009E345F">
        <w:t xml:space="preserve"> </w:t>
      </w:r>
      <m:oMath>
        <m:r>
          <w:rPr>
            <w:rFonts w:ascii="Cambria Math" w:hAnsi="Cambria Math"/>
          </w:rPr>
          <m:t>m</m:t>
        </m:r>
        <m:sSub>
          <m:sSubPr>
            <m:ctrlPr>
              <w:rPr>
                <w:rFonts w:ascii="Cambria Math" w:hAnsi="Cambria Math"/>
                <w:i/>
              </w:rPr>
            </m:ctrlPr>
          </m:sSubPr>
          <m:e>
            <m:r>
              <w:rPr>
                <w:rFonts w:ascii="Cambria Math" w:hAnsi="Cambria Math"/>
              </w:rPr>
              <m:t>s</m:t>
            </m:r>
          </m:e>
          <m:sub>
            <m:r>
              <w:rPr>
                <w:rFonts w:ascii="Cambria Math" w:hAnsi="Cambria Math"/>
              </w:rPr>
              <m:t>l</m:t>
            </m:r>
          </m:sub>
        </m:sSub>
      </m:oMath>
      <w:r>
        <w:t xml:space="preserve"> is very simple and there will be no semi-active status for </w:t>
      </w:r>
      <m:oMath>
        <m:sSub>
          <m:sSubPr>
            <m:ctrlPr>
              <w:rPr>
                <w:rFonts w:ascii="Cambria Math" w:hAnsi="Cambria Math"/>
                <w:i/>
              </w:rPr>
            </m:ctrlPr>
          </m:sSubPr>
          <m:e>
            <m:r>
              <w:rPr>
                <w:rFonts w:ascii="Cambria Math" w:hAnsi="Cambria Math"/>
              </w:rPr>
              <m:t>t</m:t>
            </m:r>
          </m:e>
          <m:sub>
            <m:r>
              <w:rPr>
                <w:rFonts w:ascii="Cambria Math" w:hAnsi="Cambria Math"/>
              </w:rPr>
              <m:t>ij</m:t>
            </m:r>
          </m:sub>
        </m:sSub>
      </m:oMath>
      <w:r>
        <w:t xml:space="preserve"> , hence it will add to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t xml:space="preserve"> if</w:t>
      </w:r>
      <w:r w:rsidR="00810729">
        <w:rPr>
          <w:rFonts w:hint="eastAsia"/>
        </w:rPr>
        <w:t xml:space="preserve"> </w:t>
      </w:r>
      <m:oMath>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e>
        </m:d>
        <m:r>
          <w:rPr>
            <w:rFonts w:ascii="Cambria Math" w:hAnsi="Cambria Math"/>
          </w:rPr>
          <m:t>=0</m:t>
        </m:r>
      </m:oMath>
      <w:r>
        <w:t xml:space="preserve">, or to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rsidR="00810729">
        <w:rPr>
          <w:rFonts w:hint="eastAsia"/>
        </w:rPr>
        <w:t xml:space="preserve"> </w:t>
      </w:r>
      <w:r>
        <w:t>otherwise.</w:t>
      </w:r>
    </w:p>
    <w:p w14:paraId="4359DA62" w14:textId="77777777" w:rsidR="00E52FC6" w:rsidRDefault="00D426CB" w:rsidP="00D426CB">
      <w:pPr>
        <w:pStyle w:val="Els-2ndorder-head"/>
      </w:pPr>
      <w:commentRangeStart w:id="144"/>
      <w:r w:rsidRPr="00D426CB">
        <w:t>Provider schedule the jobs in machine</w:t>
      </w:r>
      <w:commentRangeEnd w:id="144"/>
      <w:r w:rsidR="001B7A7C">
        <w:rPr>
          <w:rStyle w:val="ad"/>
          <w:i w:val="0"/>
          <w:lang w:val="en-GB"/>
        </w:rPr>
        <w:commentReference w:id="144"/>
      </w:r>
    </w:p>
    <w:p w14:paraId="691BC567" w14:textId="77777777" w:rsidR="00166592" w:rsidRDefault="00C81402" w:rsidP="00166592">
      <w:pPr>
        <w:pStyle w:val="Els-body-text"/>
        <w:rPr>
          <w:sz w:val="16"/>
        </w:rPr>
      </w:pPr>
      <w:r>
        <w:t xml:space="preserve">In order to reduce the idle rate, provider will schedule the inactive jobs on their machines. Since the schedule in service is a single machine scheduling problem that not on what we focus in this study, we only discuss the job scheduling in resource. Since the resource capacity dominance feature of service-call, it’s necessary to suspend service-call in inactive status until all the job before it in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t xml:space="preserve"> are finished, at the meantime, all the job after service-call should be stay in inactive status until the service-call is finished, as shown in Fig. 3, service-call likes partition plate in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t xml:space="preserve"> . Therefore, we just need to schedule the tasks before the first service-call in </w:t>
      </w:r>
      <m:oMath>
        <m:sSub>
          <m:sSubPr>
            <m:ctrlPr>
              <w:rPr>
                <w:rFonts w:ascii="Cambria Math" w:hAnsi="Cambria Math"/>
                <w:i/>
              </w:rPr>
            </m:ctrlPr>
          </m:sSubPr>
          <m:e>
            <m:r>
              <m:rPr>
                <m:scr m:val="script"/>
              </m:rPr>
              <w:rPr>
                <w:rFonts w:ascii="Cambria Math" w:hAnsi="Cambria Math"/>
              </w:rPr>
              <m:t>L</m:t>
            </m:r>
          </m:e>
          <m:sub>
            <m:r>
              <w:rPr>
                <w:rFonts w:ascii="Cambria Math" w:hAnsi="Cambria Math"/>
              </w:rPr>
              <m:t>k,τ</m:t>
            </m:r>
          </m:sub>
        </m:sSub>
      </m:oMath>
      <w:r>
        <w:t xml:space="preserve"> when one of the active job in </w:t>
      </w:r>
      <m:oMath>
        <m:sSub>
          <m:sSubPr>
            <m:ctrlPr>
              <w:rPr>
                <w:rFonts w:ascii="Cambria Math" w:hAnsi="Cambria Math"/>
                <w:i/>
              </w:rPr>
            </m:ctrlPr>
          </m:sSubPr>
          <m:e>
            <m:r>
              <m:rPr>
                <m:scr m:val="script"/>
              </m:rPr>
              <w:rPr>
                <w:rFonts w:ascii="Cambria Math" w:hAnsi="Cambria Math"/>
              </w:rPr>
              <m:t>G</m:t>
            </m:r>
          </m:e>
          <m:sub>
            <m:r>
              <w:rPr>
                <w:rFonts w:ascii="Cambria Math" w:hAnsi="Cambria Math"/>
              </w:rPr>
              <m:t>k,τ</m:t>
            </m:r>
          </m:sub>
        </m:sSub>
      </m:oMath>
      <w:r>
        <w:t xml:space="preserve"> was finished at </w:t>
      </w:r>
      <m:oMath>
        <m:sSub>
          <m:sSubPr>
            <m:ctrlPr>
              <w:rPr>
                <w:rFonts w:ascii="Cambria Math" w:hAnsi="Cambria Math"/>
                <w:i/>
              </w:rPr>
            </m:ctrlPr>
          </m:sSubPr>
          <m:e>
            <m:r>
              <w:rPr>
                <w:rFonts w:ascii="Cambria Math" w:hAnsi="Cambria Math"/>
              </w:rPr>
              <m:t>τ</m:t>
            </m:r>
          </m:e>
          <m:sub>
            <m:r>
              <w:rPr>
                <w:rFonts w:ascii="Cambria Math" w:hAnsi="Cambria Math"/>
              </w:rPr>
              <m:t>0</m:t>
            </m:r>
          </m:sub>
        </m:sSub>
      </m:oMath>
      <w:r>
        <w:t xml:space="preserve">, we denote the set of schedule task at this time as </w:t>
      </w:r>
      <m:oMath>
        <m:sSubSup>
          <m:sSubSupPr>
            <m:ctrlPr>
              <w:rPr>
                <w:rFonts w:ascii="Cambria Math" w:hAnsi="Cambria Math"/>
                <w:i/>
                <w:sz w:val="16"/>
              </w:rPr>
            </m:ctrlPr>
          </m:sSubSupPr>
          <m:e>
            <m:r>
              <m:rPr>
                <m:scr m:val="script"/>
              </m:rPr>
              <w:rPr>
                <w:rFonts w:ascii="Cambria Math" w:hAnsi="Cambria Math"/>
                <w:sz w:val="16"/>
              </w:rPr>
              <m:t>L</m:t>
            </m:r>
          </m:e>
          <m:sub>
            <m:r>
              <w:rPr>
                <w:rFonts w:ascii="Cambria Math" w:hAnsi="Cambria Math"/>
                <w:sz w:val="16"/>
              </w:rPr>
              <m:t>k,</m:t>
            </m:r>
            <m:sSub>
              <m:sSubPr>
                <m:ctrlPr>
                  <w:rPr>
                    <w:rFonts w:ascii="Cambria Math" w:hAnsi="Cambria Math"/>
                    <w:i/>
                    <w:sz w:val="16"/>
                  </w:rPr>
                </m:ctrlPr>
              </m:sSubPr>
              <m:e>
                <m:r>
                  <w:rPr>
                    <w:rFonts w:ascii="Cambria Math" w:hAnsi="Cambria Math"/>
                    <w:sz w:val="16"/>
                  </w:rPr>
                  <m:t>τ</m:t>
                </m:r>
              </m:e>
              <m:sub>
                <m:r>
                  <w:rPr>
                    <w:rFonts w:ascii="Cambria Math" w:hAnsi="Cambria Math"/>
                    <w:sz w:val="16"/>
                  </w:rPr>
                  <m:t>0</m:t>
                </m:r>
              </m:sub>
            </m:sSub>
          </m:sub>
          <m:sup>
            <m:d>
              <m:dPr>
                <m:ctrlPr>
                  <w:rPr>
                    <w:rFonts w:ascii="Cambria Math" w:hAnsi="Cambria Math"/>
                    <w:i/>
                    <w:sz w:val="16"/>
                  </w:rPr>
                </m:ctrlPr>
              </m:dPr>
              <m:e>
                <m:r>
                  <w:rPr>
                    <w:rFonts w:ascii="Cambria Math" w:hAnsi="Cambria Math"/>
                    <w:sz w:val="16"/>
                  </w:rPr>
                  <m:t>s</m:t>
                </m:r>
              </m:e>
            </m:d>
          </m:sup>
        </m:sSubSup>
      </m:oMath>
      <w:r w:rsidR="00166592">
        <w:rPr>
          <w:rFonts w:hint="eastAsia"/>
          <w:sz w:val="16"/>
        </w:rPr>
        <w:t xml:space="preserve">. </w:t>
      </w:r>
    </w:p>
    <w:p w14:paraId="6970FE85" w14:textId="77777777" w:rsidR="00166592" w:rsidRDefault="00166592" w:rsidP="00166592">
      <w:pPr>
        <w:keepNext/>
        <w:jc w:val="center"/>
      </w:pPr>
      <w:r>
        <w:rPr>
          <w:noProof/>
          <w:lang w:val="en-US" w:eastAsia="zh-CN"/>
        </w:rPr>
        <w:drawing>
          <wp:inline distT="0" distB="0" distL="0" distR="0" wp14:anchorId="7A45DCD7" wp14:editId="653610AD">
            <wp:extent cx="2044461" cy="2880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rvice-call.eps"/>
                    <pic:cNvPicPr/>
                  </pic:nvPicPr>
                  <pic:blipFill rotWithShape="1">
                    <a:blip r:embed="rId79">
                      <a:extLst>
                        <a:ext uri="{28A0092B-C50C-407E-A947-70E740481C1C}">
                          <a14:useLocalDpi xmlns:a14="http://schemas.microsoft.com/office/drawing/2010/main" val="0"/>
                        </a:ext>
                      </a:extLst>
                    </a:blip>
                    <a:srcRect t="-44277" b="-1"/>
                    <a:stretch/>
                  </pic:blipFill>
                  <pic:spPr bwMode="auto">
                    <a:xfrm>
                      <a:off x="0" y="0"/>
                      <a:ext cx="2193431" cy="309007"/>
                    </a:xfrm>
                    <a:prstGeom prst="rect">
                      <a:avLst/>
                    </a:prstGeom>
                    <a:ln>
                      <a:noFill/>
                    </a:ln>
                    <a:extLst>
                      <a:ext uri="{53640926-AAD7-44D8-BBD7-CCE9431645EC}">
                        <a14:shadowObscured xmlns:a14="http://schemas.microsoft.com/office/drawing/2010/main"/>
                      </a:ext>
                    </a:extLst>
                  </pic:spPr>
                </pic:pic>
              </a:graphicData>
            </a:graphic>
          </wp:inline>
        </w:drawing>
      </w:r>
    </w:p>
    <w:p w14:paraId="2EE1290E" w14:textId="77777777" w:rsidR="00166592" w:rsidRDefault="00166592" w:rsidP="00166592">
      <w:pPr>
        <w:pStyle w:val="a3"/>
        <w:jc w:val="center"/>
        <w:rPr>
          <w:noProof/>
        </w:rPr>
      </w:pPr>
      <w:r>
        <w:t xml:space="preserve">Fig. </w:t>
      </w:r>
      <w:r>
        <w:fldChar w:fldCharType="begin"/>
      </w:r>
      <w:r>
        <w:instrText xml:space="preserve"> SEQ Fig. \* ARABIC </w:instrText>
      </w:r>
      <w:r>
        <w:fldChar w:fldCharType="separate"/>
      </w:r>
      <w:r>
        <w:rPr>
          <w:noProof/>
        </w:rPr>
        <w:t>3</w:t>
      </w:r>
      <w:r>
        <w:fldChar w:fldCharType="end"/>
      </w:r>
      <w:r>
        <w:t>.</w:t>
      </w:r>
      <w:r>
        <w:rPr>
          <w:noProof/>
        </w:rPr>
        <w:t xml:space="preserve"> </w:t>
      </w:r>
      <w:r w:rsidRPr="008A0476">
        <w:rPr>
          <w:noProof/>
        </w:rPr>
        <w:t xml:space="preserve">Simple illustration for one </w:t>
      </w:r>
      <m:oMath>
        <m:sSub>
          <m:sSubPr>
            <m:ctrlPr>
              <w:rPr>
                <w:rFonts w:ascii="Cambria Math" w:hAnsi="Cambria Math"/>
                <w:i/>
                <w:noProof/>
              </w:rPr>
            </m:ctrlPr>
          </m:sSubPr>
          <m:e>
            <m:r>
              <m:rPr>
                <m:scr m:val="script"/>
              </m:rPr>
              <w:rPr>
                <w:rFonts w:ascii="Cambria Math" w:hAnsi="Cambria Math"/>
                <w:noProof/>
              </w:rPr>
              <m:t>L</m:t>
            </m:r>
          </m:e>
          <m:sub>
            <m:r>
              <w:rPr>
                <w:rFonts w:ascii="Cambria Math" w:hAnsi="Cambria Math"/>
                <w:noProof/>
              </w:rPr>
              <m:t>k,τ</m:t>
            </m:r>
          </m:sub>
        </m:sSub>
      </m:oMath>
    </w:p>
    <w:p w14:paraId="0EF0D7C7" w14:textId="77777777" w:rsidR="00BB6AF9" w:rsidRDefault="00AE2A86" w:rsidP="00AE2A86">
      <w:pPr>
        <w:pStyle w:val="Els-body-text"/>
      </w:pPr>
      <w:r>
        <w:t xml:space="preserve">Specifically, a simple instance with configuration Tab. 1 and schedule chart Fig. 4 will elucidate the setting. </w:t>
      </w:r>
    </w:p>
    <w:p w14:paraId="4892B107" w14:textId="77777777" w:rsidR="00BB6AF9" w:rsidRDefault="00BB6AF9" w:rsidP="00BB6AF9">
      <w:pPr>
        <w:keepNext/>
        <w:jc w:val="center"/>
      </w:pPr>
      <w:r>
        <w:rPr>
          <w:noProof/>
          <w:lang w:val="en-US" w:eastAsia="zh-CN"/>
        </w:rPr>
        <w:lastRenderedPageBreak/>
        <w:drawing>
          <wp:inline distT="0" distB="0" distL="0" distR="0" wp14:anchorId="662A9E54" wp14:editId="0C08E26C">
            <wp:extent cx="2386951" cy="362309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dule chart.jpg"/>
                    <pic:cNvPicPr/>
                  </pic:nvPicPr>
                  <pic:blipFill rotWithShape="1">
                    <a:blip r:embed="rId80">
                      <a:extLst>
                        <a:ext uri="{28A0092B-C50C-407E-A947-70E740481C1C}">
                          <a14:useLocalDpi xmlns:a14="http://schemas.microsoft.com/office/drawing/2010/main" val="0"/>
                        </a:ext>
                      </a:extLst>
                    </a:blip>
                    <a:srcRect l="10883" t="4128" r="10942" b="4181"/>
                    <a:stretch/>
                  </pic:blipFill>
                  <pic:spPr bwMode="auto">
                    <a:xfrm>
                      <a:off x="0" y="0"/>
                      <a:ext cx="2388196" cy="3624984"/>
                    </a:xfrm>
                    <a:prstGeom prst="rect">
                      <a:avLst/>
                    </a:prstGeom>
                    <a:ln>
                      <a:noFill/>
                    </a:ln>
                    <a:extLst>
                      <a:ext uri="{53640926-AAD7-44D8-BBD7-CCE9431645EC}">
                        <a14:shadowObscured xmlns:a14="http://schemas.microsoft.com/office/drawing/2010/main"/>
                      </a:ext>
                    </a:extLst>
                  </pic:spPr>
                </pic:pic>
              </a:graphicData>
            </a:graphic>
          </wp:inline>
        </w:drawing>
      </w:r>
    </w:p>
    <w:p w14:paraId="3E9E3B2D" w14:textId="77777777" w:rsidR="00BB6AF9" w:rsidRDefault="00BB6AF9" w:rsidP="00BB6AF9">
      <w:pPr>
        <w:pStyle w:val="a3"/>
        <w:jc w:val="center"/>
      </w:pPr>
      <w:r>
        <w:t xml:space="preserve">Fig. </w:t>
      </w:r>
      <w:r>
        <w:fldChar w:fldCharType="begin"/>
      </w:r>
      <w:r>
        <w:instrText xml:space="preserve"> SEQ Fig. \* ARABIC </w:instrText>
      </w:r>
      <w:r>
        <w:fldChar w:fldCharType="separate"/>
      </w:r>
      <w:r>
        <w:rPr>
          <w:noProof/>
        </w:rPr>
        <w:t>4</w:t>
      </w:r>
      <w:r>
        <w:fldChar w:fldCharType="end"/>
      </w:r>
      <w:r>
        <w:t>.</w:t>
      </w:r>
      <w:r>
        <w:rPr>
          <w:noProof/>
        </w:rPr>
        <w:t xml:space="preserve"> </w:t>
      </w:r>
      <w:r w:rsidRPr="00A74EC6">
        <w:rPr>
          <w:noProof/>
        </w:rPr>
        <w:t>Simple instance schedule chart with 4 resources in 3 different types</w:t>
      </w:r>
    </w:p>
    <w:p w14:paraId="5750FAD3" w14:textId="77777777" w:rsidR="00473096" w:rsidRDefault="00AE2A86" w:rsidP="00AE2A86">
      <w:pPr>
        <w:pStyle w:val="Els-body-text"/>
      </w:pPr>
      <w:r>
        <w:t xml:space="preserve">This instance makes some simplification in the subscript fields in order to emphasize the resource cooperation, all the job performance can only be started when all its parts are in semi-activate status, the shadow in the figure shows the waiting period between the status </w:t>
      </w:r>
      <w:r w:rsidR="00A855ED">
        <w:t>transitions</w:t>
      </w:r>
      <w:r>
        <w:t>. Horizontal dotted line constrained the available capacity of the resource for the subsequent jobs. Each finish of service-call will make the horizontal dotted line lower and it will never get higher again unless the related service is repealed.</w:t>
      </w:r>
    </w:p>
    <w:p w14:paraId="58B34372" w14:textId="77777777" w:rsidR="00166592" w:rsidRDefault="00166592" w:rsidP="00166592">
      <w:pPr>
        <w:pStyle w:val="a3"/>
        <w:keepNext/>
      </w:pPr>
      <w:r>
        <w:t xml:space="preserve">Table </w:t>
      </w:r>
      <w:r>
        <w:fldChar w:fldCharType="begin"/>
      </w:r>
      <w:r>
        <w:instrText xml:space="preserve"> SEQ Table \* ARABIC </w:instrText>
      </w:r>
      <w:r>
        <w:fldChar w:fldCharType="separate"/>
      </w:r>
      <w:r w:rsidR="004E2795">
        <w:rPr>
          <w:noProof/>
        </w:rPr>
        <w:t>1</w:t>
      </w:r>
      <w:r>
        <w:fldChar w:fldCharType="end"/>
      </w:r>
      <w:r>
        <w:t xml:space="preserve">. </w:t>
      </w:r>
      <w:r w:rsidRPr="00670D30">
        <w:t>Simple job configuration</w:t>
      </w:r>
    </w:p>
    <w:tbl>
      <w:tblPr>
        <w:tblW w:w="5000" w:type="pct"/>
        <w:jc w:val="center"/>
        <w:tblLook w:val="01E0" w:firstRow="1" w:lastRow="1" w:firstColumn="1" w:lastColumn="1" w:noHBand="0" w:noVBand="0"/>
      </w:tblPr>
      <w:tblGrid>
        <w:gridCol w:w="506"/>
        <w:gridCol w:w="709"/>
        <w:gridCol w:w="709"/>
        <w:gridCol w:w="710"/>
        <w:gridCol w:w="1089"/>
        <w:gridCol w:w="1285"/>
      </w:tblGrid>
      <w:tr w:rsidR="00166592" w:rsidRPr="005A31BF" w14:paraId="1E6A4C57" w14:textId="77777777" w:rsidTr="00166592">
        <w:trPr>
          <w:trHeight w:hRule="exact" w:val="193"/>
          <w:jc w:val="center"/>
        </w:trPr>
        <w:tc>
          <w:tcPr>
            <w:tcW w:w="505" w:type="pct"/>
            <w:vMerge w:val="restart"/>
            <w:tcBorders>
              <w:top w:val="single" w:sz="8" w:space="0" w:color="auto"/>
            </w:tcBorders>
            <w:vAlign w:val="center"/>
          </w:tcPr>
          <w:p w14:paraId="702F6199" w14:textId="77777777" w:rsidR="00166592" w:rsidRPr="005A31BF" w:rsidRDefault="00166592" w:rsidP="00C64217">
            <w:pPr>
              <w:pStyle w:val="Els-table-text"/>
              <w:jc w:val="center"/>
              <w:rPr>
                <w:szCs w:val="16"/>
              </w:rPr>
            </w:pPr>
            <w:r w:rsidRPr="005A31BF">
              <w:rPr>
                <w:szCs w:val="16"/>
              </w:rPr>
              <w:t>Job</w:t>
            </w:r>
          </w:p>
        </w:tc>
        <w:tc>
          <w:tcPr>
            <w:tcW w:w="2125" w:type="pct"/>
            <w:gridSpan w:val="3"/>
            <w:tcBorders>
              <w:top w:val="single" w:sz="8" w:space="0" w:color="auto"/>
            </w:tcBorders>
            <w:vAlign w:val="center"/>
          </w:tcPr>
          <w:p w14:paraId="64C02E14" w14:textId="77777777" w:rsidR="00166592" w:rsidRPr="005A31BF" w:rsidRDefault="00166592" w:rsidP="00C64217">
            <w:pPr>
              <w:pStyle w:val="Els-table-text"/>
              <w:jc w:val="center"/>
              <w:rPr>
                <w:szCs w:val="16"/>
              </w:rPr>
            </w:pPr>
            <w:r w:rsidRPr="005A31BF">
              <w:rPr>
                <w:rFonts w:hint="eastAsia"/>
                <w:szCs w:val="16"/>
              </w:rPr>
              <w:t>Need</w:t>
            </w:r>
            <w:r w:rsidRPr="005A31BF">
              <w:rPr>
                <w:szCs w:val="16"/>
              </w:rPr>
              <w:t xml:space="preserve"> Resource Capacity</w:t>
            </w:r>
          </w:p>
        </w:tc>
        <w:tc>
          <w:tcPr>
            <w:tcW w:w="1087" w:type="pct"/>
            <w:vMerge w:val="restart"/>
            <w:tcBorders>
              <w:top w:val="single" w:sz="8" w:space="0" w:color="auto"/>
            </w:tcBorders>
            <w:vAlign w:val="center"/>
          </w:tcPr>
          <w:p w14:paraId="3BB4AD14" w14:textId="77777777" w:rsidR="00166592" w:rsidRPr="005A31BF" w:rsidRDefault="00166592" w:rsidP="00C64217">
            <w:pPr>
              <w:pStyle w:val="Els-table-text"/>
              <w:jc w:val="center"/>
              <w:rPr>
                <w:szCs w:val="16"/>
              </w:rPr>
            </w:pPr>
            <w:r w:rsidRPr="005A31BF">
              <w:rPr>
                <w:rFonts w:hint="eastAsia"/>
                <w:szCs w:val="16"/>
              </w:rPr>
              <w:t>Release Time</w:t>
            </w:r>
          </w:p>
        </w:tc>
        <w:tc>
          <w:tcPr>
            <w:tcW w:w="1283" w:type="pct"/>
            <w:vMerge w:val="restart"/>
            <w:tcBorders>
              <w:top w:val="single" w:sz="8" w:space="0" w:color="auto"/>
            </w:tcBorders>
            <w:vAlign w:val="center"/>
          </w:tcPr>
          <w:p w14:paraId="1D609CC1" w14:textId="77777777" w:rsidR="00166592" w:rsidRPr="005A31BF" w:rsidRDefault="00166592" w:rsidP="00C64217">
            <w:pPr>
              <w:pStyle w:val="Els-table-text"/>
              <w:jc w:val="center"/>
              <w:rPr>
                <w:szCs w:val="16"/>
              </w:rPr>
            </w:pPr>
            <w:r w:rsidRPr="005A31BF">
              <w:rPr>
                <w:rFonts w:hint="eastAsia"/>
                <w:szCs w:val="16"/>
              </w:rPr>
              <w:t>Process Duration</w:t>
            </w:r>
          </w:p>
        </w:tc>
      </w:tr>
      <w:tr w:rsidR="00166592" w:rsidRPr="005A31BF" w14:paraId="7246662C" w14:textId="77777777" w:rsidTr="00166592">
        <w:trPr>
          <w:trHeight w:hRule="exact" w:val="193"/>
          <w:jc w:val="center"/>
        </w:trPr>
        <w:tc>
          <w:tcPr>
            <w:tcW w:w="505" w:type="pct"/>
            <w:vMerge/>
            <w:tcBorders>
              <w:bottom w:val="single" w:sz="4" w:space="0" w:color="auto"/>
            </w:tcBorders>
            <w:vAlign w:val="center"/>
          </w:tcPr>
          <w:p w14:paraId="6EFF703B" w14:textId="77777777" w:rsidR="00166592" w:rsidRPr="005A31BF" w:rsidRDefault="00166592" w:rsidP="00C64217">
            <w:pPr>
              <w:pStyle w:val="Els-table-text"/>
              <w:jc w:val="center"/>
              <w:rPr>
                <w:szCs w:val="16"/>
              </w:rPr>
            </w:pPr>
          </w:p>
        </w:tc>
        <w:tc>
          <w:tcPr>
            <w:tcW w:w="708" w:type="pct"/>
            <w:tcBorders>
              <w:bottom w:val="single" w:sz="4" w:space="0" w:color="auto"/>
            </w:tcBorders>
            <w:vAlign w:val="center"/>
          </w:tcPr>
          <w:p w14:paraId="58818456" w14:textId="77777777" w:rsidR="00166592" w:rsidRPr="005A31BF" w:rsidRDefault="00166592" w:rsidP="00C64217">
            <w:pPr>
              <w:pStyle w:val="Els-table-text"/>
              <w:jc w:val="center"/>
              <w:rPr>
                <w:szCs w:val="16"/>
              </w:rPr>
            </w:pPr>
            <w:r w:rsidRPr="005A31BF">
              <w:rPr>
                <w:rFonts w:hint="eastAsia"/>
                <w:szCs w:val="16"/>
              </w:rPr>
              <w:t>Type 1</w:t>
            </w:r>
          </w:p>
        </w:tc>
        <w:tc>
          <w:tcPr>
            <w:tcW w:w="708" w:type="pct"/>
            <w:tcBorders>
              <w:bottom w:val="single" w:sz="4" w:space="0" w:color="auto"/>
            </w:tcBorders>
            <w:vAlign w:val="center"/>
          </w:tcPr>
          <w:p w14:paraId="7BBECFA6" w14:textId="77777777" w:rsidR="00166592" w:rsidRPr="005A31BF" w:rsidRDefault="00166592" w:rsidP="00C64217">
            <w:pPr>
              <w:pStyle w:val="Els-table-text"/>
              <w:jc w:val="center"/>
              <w:rPr>
                <w:szCs w:val="16"/>
              </w:rPr>
            </w:pPr>
            <w:r w:rsidRPr="005A31BF">
              <w:rPr>
                <w:rFonts w:hint="eastAsia"/>
                <w:szCs w:val="16"/>
              </w:rPr>
              <w:t>Type 2</w:t>
            </w:r>
          </w:p>
        </w:tc>
        <w:tc>
          <w:tcPr>
            <w:tcW w:w="708" w:type="pct"/>
            <w:tcBorders>
              <w:bottom w:val="single" w:sz="4" w:space="0" w:color="auto"/>
            </w:tcBorders>
            <w:vAlign w:val="center"/>
          </w:tcPr>
          <w:p w14:paraId="62310F89" w14:textId="77777777" w:rsidR="00166592" w:rsidRPr="005A31BF" w:rsidRDefault="00166592" w:rsidP="00C64217">
            <w:pPr>
              <w:pStyle w:val="Els-table-text"/>
              <w:jc w:val="center"/>
              <w:rPr>
                <w:szCs w:val="16"/>
              </w:rPr>
            </w:pPr>
            <w:r w:rsidRPr="005A31BF">
              <w:rPr>
                <w:rFonts w:hint="eastAsia"/>
                <w:szCs w:val="16"/>
              </w:rPr>
              <w:t>Type 3</w:t>
            </w:r>
          </w:p>
        </w:tc>
        <w:tc>
          <w:tcPr>
            <w:tcW w:w="1087" w:type="pct"/>
            <w:vMerge/>
            <w:tcBorders>
              <w:bottom w:val="single" w:sz="4" w:space="0" w:color="auto"/>
            </w:tcBorders>
            <w:vAlign w:val="center"/>
          </w:tcPr>
          <w:p w14:paraId="0F2DDAE8" w14:textId="77777777" w:rsidR="00166592" w:rsidRPr="005A31BF" w:rsidRDefault="00166592" w:rsidP="00C64217">
            <w:pPr>
              <w:pStyle w:val="Els-table-text"/>
              <w:jc w:val="center"/>
              <w:rPr>
                <w:szCs w:val="16"/>
              </w:rPr>
            </w:pPr>
          </w:p>
        </w:tc>
        <w:tc>
          <w:tcPr>
            <w:tcW w:w="1283" w:type="pct"/>
            <w:vMerge/>
            <w:tcBorders>
              <w:bottom w:val="single" w:sz="4" w:space="0" w:color="auto"/>
            </w:tcBorders>
            <w:vAlign w:val="center"/>
          </w:tcPr>
          <w:p w14:paraId="6D33AB7A" w14:textId="77777777" w:rsidR="00166592" w:rsidRPr="005A31BF" w:rsidRDefault="00166592" w:rsidP="00C64217">
            <w:pPr>
              <w:pStyle w:val="Els-table-text"/>
              <w:jc w:val="center"/>
              <w:rPr>
                <w:szCs w:val="16"/>
              </w:rPr>
            </w:pPr>
          </w:p>
        </w:tc>
      </w:tr>
      <w:tr w:rsidR="00166592" w:rsidRPr="005A31BF" w14:paraId="290F9F96" w14:textId="77777777" w:rsidTr="00166592">
        <w:trPr>
          <w:trHeight w:hRule="exact" w:val="193"/>
          <w:jc w:val="center"/>
        </w:trPr>
        <w:tc>
          <w:tcPr>
            <w:tcW w:w="505" w:type="pct"/>
            <w:tcBorders>
              <w:top w:val="single" w:sz="4" w:space="0" w:color="auto"/>
            </w:tcBorders>
            <w:vAlign w:val="center"/>
          </w:tcPr>
          <w:p w14:paraId="11CA93C2" w14:textId="77777777" w:rsidR="00166592" w:rsidRPr="005A31BF" w:rsidRDefault="00B12BDA" w:rsidP="00C64217">
            <w:pPr>
              <w:pStyle w:val="Els-table-text"/>
              <w:jc w:val="center"/>
              <w:rPr>
                <w:szCs w:val="16"/>
              </w:rPr>
            </w:pPr>
            <m:oMathPara>
              <m:oMath>
                <m:sSub>
                  <m:sSubPr>
                    <m:ctrlPr>
                      <w:rPr>
                        <w:rFonts w:ascii="Cambria Math" w:hAnsi="Cambria Math"/>
                        <w:i/>
                        <w:szCs w:val="16"/>
                      </w:rPr>
                    </m:ctrlPr>
                  </m:sSubPr>
                  <m:e>
                    <m:r>
                      <w:rPr>
                        <w:rFonts w:ascii="Cambria Math" w:hAnsi="Cambria Math" w:hint="eastAsia"/>
                        <w:szCs w:val="16"/>
                      </w:rPr>
                      <m:t>t</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708" w:type="pct"/>
            <w:tcBorders>
              <w:top w:val="single" w:sz="4" w:space="0" w:color="auto"/>
            </w:tcBorders>
            <w:vAlign w:val="center"/>
          </w:tcPr>
          <w:p w14:paraId="23933100" w14:textId="77777777" w:rsidR="00166592" w:rsidRPr="005A31BF" w:rsidRDefault="00166592" w:rsidP="00C64217">
            <w:pPr>
              <w:pStyle w:val="Els-table-text"/>
              <w:jc w:val="center"/>
              <w:rPr>
                <w:szCs w:val="16"/>
              </w:rPr>
            </w:pPr>
            <w:r w:rsidRPr="005A31BF">
              <w:rPr>
                <w:rFonts w:hint="eastAsia"/>
                <w:szCs w:val="16"/>
              </w:rPr>
              <w:t>0</w:t>
            </w:r>
          </w:p>
        </w:tc>
        <w:tc>
          <w:tcPr>
            <w:tcW w:w="708" w:type="pct"/>
            <w:tcBorders>
              <w:top w:val="single" w:sz="4" w:space="0" w:color="auto"/>
            </w:tcBorders>
            <w:vAlign w:val="center"/>
          </w:tcPr>
          <w:p w14:paraId="60CB9754" w14:textId="77777777" w:rsidR="00166592" w:rsidRPr="005A31BF" w:rsidRDefault="00166592" w:rsidP="00C64217">
            <w:pPr>
              <w:pStyle w:val="Els-table-text"/>
              <w:jc w:val="center"/>
              <w:rPr>
                <w:szCs w:val="16"/>
              </w:rPr>
            </w:pPr>
            <w:r w:rsidRPr="005A31BF">
              <w:rPr>
                <w:rFonts w:hint="eastAsia"/>
                <w:szCs w:val="16"/>
              </w:rPr>
              <w:t>5</w:t>
            </w:r>
          </w:p>
        </w:tc>
        <w:tc>
          <w:tcPr>
            <w:tcW w:w="708" w:type="pct"/>
            <w:tcBorders>
              <w:top w:val="single" w:sz="4" w:space="0" w:color="auto"/>
            </w:tcBorders>
            <w:vAlign w:val="center"/>
          </w:tcPr>
          <w:p w14:paraId="7D79528B" w14:textId="77777777" w:rsidR="00166592" w:rsidRPr="005A31BF" w:rsidRDefault="00166592" w:rsidP="00C64217">
            <w:pPr>
              <w:pStyle w:val="Els-table-text"/>
              <w:jc w:val="center"/>
              <w:rPr>
                <w:szCs w:val="16"/>
              </w:rPr>
            </w:pPr>
            <w:r w:rsidRPr="005A31BF">
              <w:rPr>
                <w:rFonts w:hint="eastAsia"/>
                <w:szCs w:val="16"/>
              </w:rPr>
              <w:t>7</w:t>
            </w:r>
          </w:p>
        </w:tc>
        <w:tc>
          <w:tcPr>
            <w:tcW w:w="1087" w:type="pct"/>
            <w:tcBorders>
              <w:top w:val="single" w:sz="4" w:space="0" w:color="auto"/>
            </w:tcBorders>
            <w:vAlign w:val="center"/>
          </w:tcPr>
          <w:p w14:paraId="3260A751" w14:textId="77777777" w:rsidR="00166592" w:rsidRPr="005A31BF" w:rsidRDefault="00166592" w:rsidP="00C64217">
            <w:pPr>
              <w:pStyle w:val="Els-table-text"/>
              <w:jc w:val="center"/>
              <w:rPr>
                <w:szCs w:val="16"/>
              </w:rPr>
            </w:pPr>
            <w:r w:rsidRPr="005A31BF">
              <w:rPr>
                <w:rFonts w:hint="eastAsia"/>
                <w:szCs w:val="16"/>
              </w:rPr>
              <w:t>0</w:t>
            </w:r>
          </w:p>
        </w:tc>
        <w:tc>
          <w:tcPr>
            <w:tcW w:w="1283" w:type="pct"/>
            <w:tcBorders>
              <w:top w:val="single" w:sz="4" w:space="0" w:color="auto"/>
            </w:tcBorders>
            <w:vAlign w:val="center"/>
          </w:tcPr>
          <w:p w14:paraId="40FF9BFA" w14:textId="77777777" w:rsidR="00166592" w:rsidRPr="005A31BF" w:rsidRDefault="00166592" w:rsidP="00C64217">
            <w:pPr>
              <w:pStyle w:val="Els-table-text"/>
              <w:jc w:val="center"/>
              <w:rPr>
                <w:szCs w:val="16"/>
              </w:rPr>
            </w:pPr>
            <w:r w:rsidRPr="005A31BF">
              <w:rPr>
                <w:rFonts w:hint="eastAsia"/>
                <w:szCs w:val="16"/>
              </w:rPr>
              <w:t>7</w:t>
            </w:r>
          </w:p>
        </w:tc>
      </w:tr>
      <w:tr w:rsidR="00166592" w:rsidRPr="005A31BF" w14:paraId="24EDC059" w14:textId="77777777" w:rsidTr="00166592">
        <w:trPr>
          <w:trHeight w:hRule="exact" w:val="193"/>
          <w:jc w:val="center"/>
        </w:trPr>
        <w:tc>
          <w:tcPr>
            <w:tcW w:w="505" w:type="pct"/>
            <w:vAlign w:val="center"/>
          </w:tcPr>
          <w:p w14:paraId="576A0832" w14:textId="77777777" w:rsidR="00166592" w:rsidRPr="005A31BF" w:rsidRDefault="00B12BDA" w:rsidP="00C64217">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2</m:t>
                    </m:r>
                  </m:sub>
                </m:sSub>
              </m:oMath>
            </m:oMathPara>
          </w:p>
        </w:tc>
        <w:tc>
          <w:tcPr>
            <w:tcW w:w="708" w:type="pct"/>
            <w:vAlign w:val="center"/>
          </w:tcPr>
          <w:p w14:paraId="19C943AD" w14:textId="77777777" w:rsidR="00166592" w:rsidRPr="005A31BF" w:rsidRDefault="00166592" w:rsidP="00C64217">
            <w:pPr>
              <w:pStyle w:val="Els-table-text"/>
              <w:jc w:val="center"/>
              <w:rPr>
                <w:szCs w:val="16"/>
              </w:rPr>
            </w:pPr>
            <w:r w:rsidRPr="005A31BF">
              <w:rPr>
                <w:rFonts w:hint="eastAsia"/>
                <w:szCs w:val="16"/>
              </w:rPr>
              <w:t>7</w:t>
            </w:r>
          </w:p>
        </w:tc>
        <w:tc>
          <w:tcPr>
            <w:tcW w:w="708" w:type="pct"/>
            <w:vAlign w:val="center"/>
          </w:tcPr>
          <w:p w14:paraId="593611B2" w14:textId="77777777" w:rsidR="00166592" w:rsidRPr="005A31BF" w:rsidRDefault="00166592" w:rsidP="00C64217">
            <w:pPr>
              <w:pStyle w:val="Els-table-text"/>
              <w:jc w:val="center"/>
              <w:rPr>
                <w:szCs w:val="16"/>
              </w:rPr>
            </w:pPr>
            <w:r w:rsidRPr="005A31BF">
              <w:rPr>
                <w:rFonts w:hint="eastAsia"/>
                <w:szCs w:val="16"/>
              </w:rPr>
              <w:t>5</w:t>
            </w:r>
          </w:p>
        </w:tc>
        <w:tc>
          <w:tcPr>
            <w:tcW w:w="708" w:type="pct"/>
            <w:vAlign w:val="center"/>
          </w:tcPr>
          <w:p w14:paraId="0A51CF4E" w14:textId="77777777" w:rsidR="00166592" w:rsidRPr="005A31BF" w:rsidRDefault="00166592" w:rsidP="00C64217">
            <w:pPr>
              <w:pStyle w:val="Els-table-text"/>
              <w:jc w:val="center"/>
              <w:rPr>
                <w:szCs w:val="16"/>
              </w:rPr>
            </w:pPr>
            <w:r w:rsidRPr="005A31BF">
              <w:rPr>
                <w:rFonts w:hint="eastAsia"/>
                <w:szCs w:val="16"/>
              </w:rPr>
              <w:t>7</w:t>
            </w:r>
          </w:p>
        </w:tc>
        <w:tc>
          <w:tcPr>
            <w:tcW w:w="1087" w:type="pct"/>
            <w:vAlign w:val="center"/>
          </w:tcPr>
          <w:p w14:paraId="7F8A9D8D" w14:textId="77777777" w:rsidR="00166592" w:rsidRPr="005A31BF" w:rsidRDefault="00166592" w:rsidP="00C64217">
            <w:pPr>
              <w:pStyle w:val="Els-table-text"/>
              <w:jc w:val="center"/>
              <w:rPr>
                <w:szCs w:val="16"/>
              </w:rPr>
            </w:pPr>
            <w:r w:rsidRPr="005A31BF">
              <w:rPr>
                <w:rFonts w:hint="eastAsia"/>
                <w:szCs w:val="16"/>
              </w:rPr>
              <w:t>4</w:t>
            </w:r>
          </w:p>
        </w:tc>
        <w:tc>
          <w:tcPr>
            <w:tcW w:w="1283" w:type="pct"/>
            <w:vAlign w:val="center"/>
          </w:tcPr>
          <w:p w14:paraId="03CB2F99" w14:textId="77777777" w:rsidR="00166592" w:rsidRPr="005A31BF" w:rsidRDefault="00166592" w:rsidP="00C64217">
            <w:pPr>
              <w:pStyle w:val="Els-table-text"/>
              <w:jc w:val="center"/>
              <w:rPr>
                <w:szCs w:val="16"/>
              </w:rPr>
            </w:pPr>
            <w:r w:rsidRPr="005A31BF">
              <w:rPr>
                <w:rFonts w:hint="eastAsia"/>
                <w:szCs w:val="16"/>
              </w:rPr>
              <w:t>5</w:t>
            </w:r>
          </w:p>
        </w:tc>
      </w:tr>
      <w:tr w:rsidR="00166592" w:rsidRPr="005A31BF" w14:paraId="2ED1C4EB" w14:textId="77777777" w:rsidTr="00166592">
        <w:trPr>
          <w:trHeight w:hRule="exact" w:val="193"/>
          <w:jc w:val="center"/>
        </w:trPr>
        <w:tc>
          <w:tcPr>
            <w:tcW w:w="505" w:type="pct"/>
            <w:vAlign w:val="center"/>
          </w:tcPr>
          <w:p w14:paraId="4FF8DFE9" w14:textId="77777777" w:rsidR="00166592" w:rsidRPr="005A31BF" w:rsidRDefault="00B12BDA" w:rsidP="00C64217">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3</m:t>
                    </m:r>
                  </m:sub>
                </m:sSub>
              </m:oMath>
            </m:oMathPara>
          </w:p>
        </w:tc>
        <w:tc>
          <w:tcPr>
            <w:tcW w:w="708" w:type="pct"/>
            <w:vAlign w:val="center"/>
          </w:tcPr>
          <w:p w14:paraId="19B2D5B9" w14:textId="77777777" w:rsidR="00166592" w:rsidRPr="005A31BF" w:rsidRDefault="00166592" w:rsidP="00C64217">
            <w:pPr>
              <w:pStyle w:val="Els-table-text"/>
              <w:jc w:val="center"/>
              <w:rPr>
                <w:szCs w:val="16"/>
              </w:rPr>
            </w:pPr>
            <w:r w:rsidRPr="005A31BF">
              <w:rPr>
                <w:rFonts w:hint="eastAsia"/>
                <w:szCs w:val="16"/>
              </w:rPr>
              <w:t>6</w:t>
            </w:r>
          </w:p>
        </w:tc>
        <w:tc>
          <w:tcPr>
            <w:tcW w:w="708" w:type="pct"/>
            <w:vAlign w:val="center"/>
          </w:tcPr>
          <w:p w14:paraId="7CBDD925" w14:textId="77777777" w:rsidR="00166592" w:rsidRPr="005A31BF" w:rsidRDefault="00166592" w:rsidP="00C64217">
            <w:pPr>
              <w:pStyle w:val="Els-table-text"/>
              <w:jc w:val="center"/>
              <w:rPr>
                <w:szCs w:val="16"/>
              </w:rPr>
            </w:pPr>
            <w:r w:rsidRPr="005A31BF">
              <w:rPr>
                <w:rFonts w:hint="eastAsia"/>
                <w:szCs w:val="16"/>
              </w:rPr>
              <w:t>0</w:t>
            </w:r>
          </w:p>
        </w:tc>
        <w:tc>
          <w:tcPr>
            <w:tcW w:w="708" w:type="pct"/>
            <w:vAlign w:val="center"/>
          </w:tcPr>
          <w:p w14:paraId="1A405076" w14:textId="77777777" w:rsidR="00166592" w:rsidRPr="005A31BF" w:rsidRDefault="00166592" w:rsidP="00C64217">
            <w:pPr>
              <w:pStyle w:val="Els-table-text"/>
              <w:jc w:val="center"/>
              <w:rPr>
                <w:szCs w:val="16"/>
              </w:rPr>
            </w:pPr>
            <w:r w:rsidRPr="005A31BF">
              <w:rPr>
                <w:rFonts w:hint="eastAsia"/>
                <w:szCs w:val="16"/>
              </w:rPr>
              <w:t>5</w:t>
            </w:r>
          </w:p>
        </w:tc>
        <w:tc>
          <w:tcPr>
            <w:tcW w:w="1087" w:type="pct"/>
            <w:vAlign w:val="center"/>
          </w:tcPr>
          <w:p w14:paraId="305B87A0" w14:textId="77777777" w:rsidR="00166592" w:rsidRPr="005A31BF" w:rsidRDefault="00166592" w:rsidP="00C64217">
            <w:pPr>
              <w:pStyle w:val="Els-table-text"/>
              <w:jc w:val="center"/>
              <w:rPr>
                <w:szCs w:val="16"/>
              </w:rPr>
            </w:pPr>
            <w:r w:rsidRPr="005A31BF">
              <w:rPr>
                <w:rFonts w:hint="eastAsia"/>
                <w:szCs w:val="16"/>
              </w:rPr>
              <w:t>2</w:t>
            </w:r>
          </w:p>
        </w:tc>
        <w:tc>
          <w:tcPr>
            <w:tcW w:w="1283" w:type="pct"/>
            <w:vAlign w:val="center"/>
          </w:tcPr>
          <w:p w14:paraId="426EC6EA" w14:textId="77777777" w:rsidR="00166592" w:rsidRPr="005A31BF" w:rsidRDefault="00166592" w:rsidP="00C64217">
            <w:pPr>
              <w:pStyle w:val="Els-table-text"/>
              <w:jc w:val="center"/>
              <w:rPr>
                <w:szCs w:val="16"/>
              </w:rPr>
            </w:pPr>
            <w:r w:rsidRPr="005A31BF">
              <w:rPr>
                <w:rFonts w:hint="eastAsia"/>
                <w:szCs w:val="16"/>
              </w:rPr>
              <w:t>3</w:t>
            </w:r>
          </w:p>
        </w:tc>
      </w:tr>
      <w:tr w:rsidR="00166592" w:rsidRPr="005A31BF" w14:paraId="28E0E112" w14:textId="77777777" w:rsidTr="00166592">
        <w:trPr>
          <w:trHeight w:hRule="exact" w:val="193"/>
          <w:jc w:val="center"/>
        </w:trPr>
        <w:tc>
          <w:tcPr>
            <w:tcW w:w="505" w:type="pct"/>
            <w:vAlign w:val="center"/>
          </w:tcPr>
          <w:p w14:paraId="407C30E8" w14:textId="77777777" w:rsidR="00166592" w:rsidRPr="005A31BF" w:rsidRDefault="00B12BDA" w:rsidP="00C64217">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4</m:t>
                    </m:r>
                  </m:sub>
                </m:sSub>
              </m:oMath>
            </m:oMathPara>
          </w:p>
        </w:tc>
        <w:tc>
          <w:tcPr>
            <w:tcW w:w="708" w:type="pct"/>
            <w:vAlign w:val="center"/>
          </w:tcPr>
          <w:p w14:paraId="776CFD55" w14:textId="77777777" w:rsidR="00166592" w:rsidRPr="005A31BF" w:rsidRDefault="00166592" w:rsidP="00C64217">
            <w:pPr>
              <w:pStyle w:val="Els-table-text"/>
              <w:jc w:val="center"/>
              <w:rPr>
                <w:szCs w:val="16"/>
              </w:rPr>
            </w:pPr>
            <w:r w:rsidRPr="005A31BF">
              <w:rPr>
                <w:rFonts w:hint="eastAsia"/>
                <w:szCs w:val="16"/>
              </w:rPr>
              <w:t>9</w:t>
            </w:r>
          </w:p>
        </w:tc>
        <w:tc>
          <w:tcPr>
            <w:tcW w:w="708" w:type="pct"/>
            <w:vAlign w:val="center"/>
          </w:tcPr>
          <w:p w14:paraId="2B3FA9E7" w14:textId="77777777" w:rsidR="00166592" w:rsidRPr="005A31BF" w:rsidRDefault="00166592" w:rsidP="00C64217">
            <w:pPr>
              <w:pStyle w:val="Els-table-text"/>
              <w:jc w:val="center"/>
              <w:rPr>
                <w:szCs w:val="16"/>
              </w:rPr>
            </w:pPr>
            <w:commentRangeStart w:id="145"/>
            <w:r w:rsidRPr="005A31BF">
              <w:rPr>
                <w:rFonts w:hint="eastAsia"/>
                <w:szCs w:val="16"/>
              </w:rPr>
              <w:t>4</w:t>
            </w:r>
            <w:commentRangeEnd w:id="145"/>
            <w:r w:rsidR="008B5387">
              <w:rPr>
                <w:rStyle w:val="ad"/>
                <w:lang w:val="en-GB"/>
              </w:rPr>
              <w:commentReference w:id="145"/>
            </w:r>
          </w:p>
        </w:tc>
        <w:tc>
          <w:tcPr>
            <w:tcW w:w="708" w:type="pct"/>
            <w:vAlign w:val="center"/>
          </w:tcPr>
          <w:p w14:paraId="4465DEDB" w14:textId="77777777" w:rsidR="00166592" w:rsidRPr="005A31BF" w:rsidRDefault="00166592" w:rsidP="00C64217">
            <w:pPr>
              <w:pStyle w:val="Els-table-text"/>
              <w:jc w:val="center"/>
              <w:rPr>
                <w:szCs w:val="16"/>
              </w:rPr>
            </w:pPr>
            <w:r w:rsidRPr="005A31BF">
              <w:rPr>
                <w:rFonts w:hint="eastAsia"/>
                <w:szCs w:val="16"/>
              </w:rPr>
              <w:t>6</w:t>
            </w:r>
          </w:p>
        </w:tc>
        <w:tc>
          <w:tcPr>
            <w:tcW w:w="1087" w:type="pct"/>
            <w:vAlign w:val="center"/>
          </w:tcPr>
          <w:p w14:paraId="13234C88" w14:textId="77777777" w:rsidR="00166592" w:rsidRPr="005A31BF" w:rsidRDefault="00166592" w:rsidP="00C64217">
            <w:pPr>
              <w:pStyle w:val="Els-table-text"/>
              <w:jc w:val="center"/>
              <w:rPr>
                <w:szCs w:val="16"/>
              </w:rPr>
            </w:pPr>
            <w:r w:rsidRPr="005A31BF">
              <w:rPr>
                <w:rFonts w:hint="eastAsia"/>
                <w:szCs w:val="16"/>
              </w:rPr>
              <w:t>1</w:t>
            </w:r>
          </w:p>
        </w:tc>
        <w:tc>
          <w:tcPr>
            <w:tcW w:w="1283" w:type="pct"/>
            <w:vAlign w:val="center"/>
          </w:tcPr>
          <w:p w14:paraId="4C3BB022" w14:textId="77777777" w:rsidR="00166592" w:rsidRPr="005A31BF" w:rsidRDefault="00166592" w:rsidP="00C64217">
            <w:pPr>
              <w:pStyle w:val="Els-table-text"/>
              <w:jc w:val="center"/>
              <w:rPr>
                <w:szCs w:val="16"/>
              </w:rPr>
            </w:pPr>
            <w:r w:rsidRPr="005A31BF">
              <w:rPr>
                <w:rFonts w:hint="eastAsia"/>
                <w:szCs w:val="16"/>
              </w:rPr>
              <w:t>2</w:t>
            </w:r>
          </w:p>
        </w:tc>
      </w:tr>
      <w:tr w:rsidR="00166592" w:rsidRPr="005A31BF" w14:paraId="25C4B895" w14:textId="77777777" w:rsidTr="00166592">
        <w:trPr>
          <w:trHeight w:hRule="exact" w:val="193"/>
          <w:jc w:val="center"/>
        </w:trPr>
        <w:tc>
          <w:tcPr>
            <w:tcW w:w="505" w:type="pct"/>
            <w:vAlign w:val="center"/>
          </w:tcPr>
          <w:p w14:paraId="56272569" w14:textId="77777777" w:rsidR="00166592" w:rsidRPr="005A31BF" w:rsidRDefault="00B12BDA" w:rsidP="00C64217">
            <w:pPr>
              <w:pStyle w:val="Els-table-text"/>
              <w:jc w:val="center"/>
              <w:rPr>
                <w:szCs w:val="16"/>
              </w:rPr>
            </w:pPr>
            <m:oMathPara>
              <m:oMath>
                <m:sSub>
                  <m:sSubPr>
                    <m:ctrlPr>
                      <w:rPr>
                        <w:rFonts w:ascii="Cambria Math" w:hAnsi="Cambria Math"/>
                        <w:i/>
                        <w:szCs w:val="16"/>
                      </w:rPr>
                    </m:ctrlPr>
                  </m:sSubPr>
                  <m:e>
                    <m:r>
                      <w:rPr>
                        <w:rFonts w:ascii="Cambria Math" w:hAnsi="Cambria Math"/>
                        <w:szCs w:val="16"/>
                      </w:rPr>
                      <m:t>t</m:t>
                    </m:r>
                  </m:e>
                  <m:sub>
                    <m:r>
                      <w:rPr>
                        <w:rFonts w:ascii="Cambria Math" w:hAnsi="Cambria Math" w:hint="eastAsia"/>
                        <w:szCs w:val="16"/>
                        <w:vertAlign w:val="subscript"/>
                      </w:rPr>
                      <m:t>5</m:t>
                    </m:r>
                  </m:sub>
                </m:sSub>
              </m:oMath>
            </m:oMathPara>
          </w:p>
        </w:tc>
        <w:tc>
          <w:tcPr>
            <w:tcW w:w="708" w:type="pct"/>
            <w:vAlign w:val="center"/>
          </w:tcPr>
          <w:p w14:paraId="36D31DFD" w14:textId="77777777" w:rsidR="00166592" w:rsidRPr="005A31BF" w:rsidRDefault="00166592" w:rsidP="00C64217">
            <w:pPr>
              <w:pStyle w:val="Els-table-text"/>
              <w:jc w:val="center"/>
              <w:rPr>
                <w:szCs w:val="16"/>
              </w:rPr>
            </w:pPr>
            <w:r w:rsidRPr="005A31BF">
              <w:rPr>
                <w:rFonts w:hint="eastAsia"/>
                <w:szCs w:val="16"/>
              </w:rPr>
              <w:t>1</w:t>
            </w:r>
          </w:p>
        </w:tc>
        <w:tc>
          <w:tcPr>
            <w:tcW w:w="708" w:type="pct"/>
            <w:vAlign w:val="center"/>
          </w:tcPr>
          <w:p w14:paraId="5C323B84" w14:textId="77777777" w:rsidR="00166592" w:rsidRPr="005A31BF" w:rsidRDefault="00166592" w:rsidP="00C64217">
            <w:pPr>
              <w:pStyle w:val="Els-table-text"/>
              <w:jc w:val="center"/>
              <w:rPr>
                <w:szCs w:val="16"/>
              </w:rPr>
            </w:pPr>
            <w:r w:rsidRPr="005A31BF">
              <w:rPr>
                <w:rFonts w:hint="eastAsia"/>
                <w:szCs w:val="16"/>
              </w:rPr>
              <w:t>0</w:t>
            </w:r>
          </w:p>
        </w:tc>
        <w:tc>
          <w:tcPr>
            <w:tcW w:w="708" w:type="pct"/>
            <w:vAlign w:val="center"/>
          </w:tcPr>
          <w:p w14:paraId="0E22112C" w14:textId="77777777" w:rsidR="00166592" w:rsidRPr="005A31BF" w:rsidRDefault="00166592" w:rsidP="00C64217">
            <w:pPr>
              <w:pStyle w:val="Els-table-text"/>
              <w:jc w:val="center"/>
              <w:rPr>
                <w:szCs w:val="16"/>
              </w:rPr>
            </w:pPr>
            <w:r w:rsidRPr="005A31BF">
              <w:rPr>
                <w:rFonts w:hint="eastAsia"/>
                <w:szCs w:val="16"/>
              </w:rPr>
              <w:t>3</w:t>
            </w:r>
          </w:p>
        </w:tc>
        <w:tc>
          <w:tcPr>
            <w:tcW w:w="1087" w:type="pct"/>
            <w:vAlign w:val="center"/>
          </w:tcPr>
          <w:p w14:paraId="4BF96CC5" w14:textId="77777777" w:rsidR="00166592" w:rsidRPr="005A31BF" w:rsidRDefault="00166592" w:rsidP="00C64217">
            <w:pPr>
              <w:pStyle w:val="Els-table-text"/>
              <w:jc w:val="center"/>
              <w:rPr>
                <w:szCs w:val="16"/>
              </w:rPr>
            </w:pPr>
            <w:r w:rsidRPr="005A31BF">
              <w:rPr>
                <w:rFonts w:hint="eastAsia"/>
                <w:szCs w:val="16"/>
              </w:rPr>
              <w:t>2</w:t>
            </w:r>
          </w:p>
        </w:tc>
        <w:tc>
          <w:tcPr>
            <w:tcW w:w="1283" w:type="pct"/>
            <w:vAlign w:val="center"/>
          </w:tcPr>
          <w:p w14:paraId="3ACEACB7" w14:textId="77777777" w:rsidR="00166592" w:rsidRPr="005A31BF" w:rsidRDefault="00166592" w:rsidP="00C64217">
            <w:pPr>
              <w:pStyle w:val="Els-table-text"/>
              <w:jc w:val="center"/>
              <w:rPr>
                <w:szCs w:val="16"/>
              </w:rPr>
            </w:pPr>
            <w:r w:rsidRPr="005A31BF">
              <w:rPr>
                <w:rFonts w:hint="eastAsia"/>
                <w:szCs w:val="16"/>
              </w:rPr>
              <w:t>3</w:t>
            </w:r>
          </w:p>
        </w:tc>
      </w:tr>
      <w:tr w:rsidR="00166592" w:rsidRPr="005A31BF" w14:paraId="58159C34" w14:textId="77777777" w:rsidTr="00166592">
        <w:trPr>
          <w:trHeight w:hRule="exact" w:val="193"/>
          <w:jc w:val="center"/>
        </w:trPr>
        <w:tc>
          <w:tcPr>
            <w:tcW w:w="505" w:type="pct"/>
            <w:vAlign w:val="center"/>
          </w:tcPr>
          <w:p w14:paraId="06E9E647" w14:textId="77777777" w:rsidR="00166592" w:rsidRPr="005A31BF" w:rsidRDefault="00166592" w:rsidP="00C64217">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1</m:t>
                    </m:r>
                  </m:sub>
                </m:sSub>
              </m:oMath>
            </m:oMathPara>
          </w:p>
        </w:tc>
        <w:tc>
          <w:tcPr>
            <w:tcW w:w="708" w:type="pct"/>
            <w:vAlign w:val="center"/>
          </w:tcPr>
          <w:p w14:paraId="5633E378" w14:textId="77777777" w:rsidR="00166592" w:rsidRPr="005A31BF" w:rsidRDefault="00166592" w:rsidP="00C64217">
            <w:pPr>
              <w:pStyle w:val="Els-table-text"/>
              <w:jc w:val="center"/>
              <w:rPr>
                <w:szCs w:val="16"/>
              </w:rPr>
            </w:pPr>
            <w:r w:rsidRPr="005A31BF">
              <w:rPr>
                <w:rFonts w:hint="eastAsia"/>
                <w:szCs w:val="16"/>
              </w:rPr>
              <w:t>0</w:t>
            </w:r>
          </w:p>
        </w:tc>
        <w:tc>
          <w:tcPr>
            <w:tcW w:w="708" w:type="pct"/>
            <w:vAlign w:val="center"/>
          </w:tcPr>
          <w:p w14:paraId="1FAA5CD8" w14:textId="77777777" w:rsidR="00166592" w:rsidRPr="005A31BF" w:rsidRDefault="00166592" w:rsidP="00C64217">
            <w:pPr>
              <w:pStyle w:val="Els-table-text"/>
              <w:jc w:val="center"/>
              <w:rPr>
                <w:szCs w:val="16"/>
              </w:rPr>
            </w:pPr>
            <w:r w:rsidRPr="005A31BF">
              <w:rPr>
                <w:rFonts w:hint="eastAsia"/>
                <w:szCs w:val="16"/>
              </w:rPr>
              <w:t>0</w:t>
            </w:r>
          </w:p>
        </w:tc>
        <w:tc>
          <w:tcPr>
            <w:tcW w:w="708" w:type="pct"/>
            <w:vAlign w:val="center"/>
          </w:tcPr>
          <w:p w14:paraId="65B893AC" w14:textId="77777777" w:rsidR="00166592" w:rsidRPr="005A31BF" w:rsidRDefault="00166592" w:rsidP="00C64217">
            <w:pPr>
              <w:pStyle w:val="Els-table-text"/>
              <w:jc w:val="center"/>
              <w:rPr>
                <w:szCs w:val="16"/>
              </w:rPr>
            </w:pPr>
            <w:r w:rsidRPr="005A31BF">
              <w:rPr>
                <w:rFonts w:hint="eastAsia"/>
                <w:szCs w:val="16"/>
              </w:rPr>
              <w:t>3</w:t>
            </w:r>
          </w:p>
        </w:tc>
        <w:tc>
          <w:tcPr>
            <w:tcW w:w="1087" w:type="pct"/>
            <w:vAlign w:val="center"/>
          </w:tcPr>
          <w:p w14:paraId="75061914" w14:textId="77777777" w:rsidR="00166592" w:rsidRPr="005A31BF" w:rsidRDefault="00166592" w:rsidP="00C64217">
            <w:pPr>
              <w:pStyle w:val="Els-table-text"/>
              <w:jc w:val="center"/>
              <w:rPr>
                <w:szCs w:val="16"/>
              </w:rPr>
            </w:pPr>
            <w:r w:rsidRPr="005A31BF">
              <w:rPr>
                <w:rFonts w:hint="eastAsia"/>
                <w:szCs w:val="16"/>
              </w:rPr>
              <w:t>1</w:t>
            </w:r>
          </w:p>
        </w:tc>
        <w:tc>
          <w:tcPr>
            <w:tcW w:w="1283" w:type="pct"/>
            <w:vAlign w:val="center"/>
          </w:tcPr>
          <w:p w14:paraId="05FD0E2E" w14:textId="77777777" w:rsidR="00166592" w:rsidRPr="005A31BF" w:rsidRDefault="00166592" w:rsidP="00C64217">
            <w:pPr>
              <w:pStyle w:val="Els-table-text"/>
              <w:jc w:val="center"/>
              <w:rPr>
                <w:szCs w:val="16"/>
              </w:rPr>
            </w:pPr>
            <w:r w:rsidRPr="005A31BF">
              <w:rPr>
                <w:rFonts w:hint="eastAsia"/>
                <w:szCs w:val="16"/>
              </w:rPr>
              <w:t>1</w:t>
            </w:r>
          </w:p>
        </w:tc>
      </w:tr>
      <w:tr w:rsidR="00166592" w:rsidRPr="005A31BF" w14:paraId="2DC629CD" w14:textId="77777777" w:rsidTr="00166592">
        <w:trPr>
          <w:trHeight w:hRule="exact" w:val="193"/>
          <w:jc w:val="center"/>
        </w:trPr>
        <w:tc>
          <w:tcPr>
            <w:tcW w:w="505" w:type="pct"/>
            <w:tcBorders>
              <w:bottom w:val="single" w:sz="8" w:space="0" w:color="auto"/>
            </w:tcBorders>
            <w:vAlign w:val="center"/>
          </w:tcPr>
          <w:p w14:paraId="50165826" w14:textId="77777777" w:rsidR="00166592" w:rsidRPr="005A31BF" w:rsidRDefault="00166592" w:rsidP="00C64217">
            <w:pPr>
              <w:pStyle w:val="Els-table-text"/>
              <w:jc w:val="center"/>
              <w:rPr>
                <w:szCs w:val="16"/>
              </w:rPr>
            </w:pPr>
            <m:oMathPara>
              <m:oMath>
                <m:r>
                  <w:rPr>
                    <w:rFonts w:ascii="Cambria Math" w:hAnsi="Cambria Math"/>
                    <w:szCs w:val="16"/>
                  </w:rPr>
                  <m:t>s</m:t>
                </m:r>
                <m:sSub>
                  <m:sSubPr>
                    <m:ctrlPr>
                      <w:rPr>
                        <w:rFonts w:ascii="Cambria Math" w:hAnsi="Cambria Math"/>
                        <w:i/>
                        <w:szCs w:val="16"/>
                      </w:rPr>
                    </m:ctrlPr>
                  </m:sSubPr>
                  <m:e>
                    <m:r>
                      <w:rPr>
                        <w:rFonts w:ascii="Cambria Math" w:hAnsi="Cambria Math" w:hint="eastAsia"/>
                        <w:szCs w:val="16"/>
                      </w:rPr>
                      <m:t>c</m:t>
                    </m:r>
                    <m:ctrlPr>
                      <w:rPr>
                        <w:rFonts w:ascii="Cambria Math" w:hAnsi="Cambria Math" w:hint="eastAsia"/>
                        <w:i/>
                        <w:szCs w:val="16"/>
                      </w:rPr>
                    </m:ctrlPr>
                  </m:e>
                  <m:sub>
                    <m:r>
                      <w:rPr>
                        <w:rFonts w:ascii="Cambria Math" w:hAnsi="Cambria Math" w:hint="eastAsia"/>
                        <w:szCs w:val="16"/>
                        <w:vertAlign w:val="subscript"/>
                      </w:rPr>
                      <m:t>2</m:t>
                    </m:r>
                  </m:sub>
                </m:sSub>
              </m:oMath>
            </m:oMathPara>
          </w:p>
        </w:tc>
        <w:tc>
          <w:tcPr>
            <w:tcW w:w="708" w:type="pct"/>
            <w:tcBorders>
              <w:bottom w:val="single" w:sz="8" w:space="0" w:color="auto"/>
            </w:tcBorders>
            <w:vAlign w:val="center"/>
          </w:tcPr>
          <w:p w14:paraId="04407ACE" w14:textId="77777777" w:rsidR="00166592" w:rsidRPr="005A31BF" w:rsidRDefault="00166592" w:rsidP="00C64217">
            <w:pPr>
              <w:pStyle w:val="Els-table-text"/>
              <w:jc w:val="center"/>
              <w:rPr>
                <w:szCs w:val="16"/>
              </w:rPr>
            </w:pPr>
            <w:r w:rsidRPr="005A31BF">
              <w:rPr>
                <w:rFonts w:hint="eastAsia"/>
                <w:szCs w:val="16"/>
              </w:rPr>
              <w:t>2</w:t>
            </w:r>
          </w:p>
        </w:tc>
        <w:tc>
          <w:tcPr>
            <w:tcW w:w="708" w:type="pct"/>
            <w:tcBorders>
              <w:bottom w:val="single" w:sz="8" w:space="0" w:color="auto"/>
            </w:tcBorders>
            <w:vAlign w:val="center"/>
          </w:tcPr>
          <w:p w14:paraId="38B3F1E0" w14:textId="77777777" w:rsidR="00166592" w:rsidRPr="005A31BF" w:rsidRDefault="00166592" w:rsidP="00C64217">
            <w:pPr>
              <w:pStyle w:val="Els-table-text"/>
              <w:jc w:val="center"/>
              <w:rPr>
                <w:szCs w:val="16"/>
              </w:rPr>
            </w:pPr>
            <w:r w:rsidRPr="005A31BF">
              <w:rPr>
                <w:rFonts w:hint="eastAsia"/>
                <w:szCs w:val="16"/>
              </w:rPr>
              <w:t>7</w:t>
            </w:r>
          </w:p>
        </w:tc>
        <w:tc>
          <w:tcPr>
            <w:tcW w:w="708" w:type="pct"/>
            <w:tcBorders>
              <w:bottom w:val="single" w:sz="8" w:space="0" w:color="auto"/>
            </w:tcBorders>
            <w:vAlign w:val="center"/>
          </w:tcPr>
          <w:p w14:paraId="6A52EB53" w14:textId="77777777" w:rsidR="00166592" w:rsidRPr="005A31BF" w:rsidRDefault="00166592" w:rsidP="00C64217">
            <w:pPr>
              <w:pStyle w:val="Els-table-text"/>
              <w:jc w:val="center"/>
              <w:rPr>
                <w:szCs w:val="16"/>
              </w:rPr>
            </w:pPr>
            <w:r w:rsidRPr="005A31BF">
              <w:rPr>
                <w:rFonts w:hint="eastAsia"/>
                <w:szCs w:val="16"/>
              </w:rPr>
              <w:t>6</w:t>
            </w:r>
          </w:p>
        </w:tc>
        <w:tc>
          <w:tcPr>
            <w:tcW w:w="1087" w:type="pct"/>
            <w:tcBorders>
              <w:bottom w:val="single" w:sz="8" w:space="0" w:color="auto"/>
            </w:tcBorders>
            <w:vAlign w:val="center"/>
          </w:tcPr>
          <w:p w14:paraId="0A1ABDE6" w14:textId="77777777" w:rsidR="00166592" w:rsidRPr="005A31BF" w:rsidRDefault="00166592" w:rsidP="00C64217">
            <w:pPr>
              <w:pStyle w:val="Els-table-text"/>
              <w:jc w:val="center"/>
              <w:rPr>
                <w:szCs w:val="16"/>
              </w:rPr>
            </w:pPr>
            <w:r w:rsidRPr="005A31BF">
              <w:rPr>
                <w:rFonts w:hint="eastAsia"/>
                <w:szCs w:val="16"/>
              </w:rPr>
              <w:t>3</w:t>
            </w:r>
          </w:p>
        </w:tc>
        <w:tc>
          <w:tcPr>
            <w:tcW w:w="1283" w:type="pct"/>
            <w:tcBorders>
              <w:bottom w:val="single" w:sz="8" w:space="0" w:color="auto"/>
            </w:tcBorders>
            <w:vAlign w:val="center"/>
          </w:tcPr>
          <w:p w14:paraId="3EF3E5DD" w14:textId="77777777" w:rsidR="00166592" w:rsidRPr="005A31BF" w:rsidRDefault="00166592" w:rsidP="00C64217">
            <w:pPr>
              <w:pStyle w:val="Els-table-text"/>
              <w:jc w:val="center"/>
              <w:rPr>
                <w:szCs w:val="16"/>
              </w:rPr>
            </w:pPr>
            <w:r w:rsidRPr="005A31BF">
              <w:rPr>
                <w:rFonts w:hint="eastAsia"/>
                <w:szCs w:val="16"/>
              </w:rPr>
              <w:t>1</w:t>
            </w:r>
          </w:p>
        </w:tc>
      </w:tr>
    </w:tbl>
    <w:p w14:paraId="263E6123" w14:textId="77777777" w:rsidR="00AE2A86" w:rsidRDefault="00AE2A86" w:rsidP="00AE2A86">
      <w:pPr>
        <w:pStyle w:val="Els-body-text"/>
      </w:pPr>
      <w:r>
        <w:t xml:space="preserve">In every single resource, a schedule is given by a vector of ideal finish times </w:t>
      </w:r>
      <m:oMath>
        <m:sSup>
          <m:sSupPr>
            <m:ctrlPr>
              <w:rPr>
                <w:rFonts w:ascii="Cambria Math" w:hAnsi="Cambria Math"/>
                <w:i/>
              </w:rPr>
            </m:ctrlPr>
          </m:sSupPr>
          <m:e>
            <m:r>
              <m:rPr>
                <m:sty m:val="bi"/>
              </m:rPr>
              <w:rPr>
                <w:rFonts w:ascii="Cambria Math" w:hAnsi="Cambria Math"/>
              </w:rPr>
              <m:t>f</m:t>
            </m:r>
            <m:ctrlPr>
              <w:rPr>
                <w:rFonts w:ascii="Cambria Math" w:hAnsi="Cambria Math"/>
                <w:b/>
                <w:i/>
              </w:rPr>
            </m:ctrlPr>
          </m:e>
          <m:sup>
            <m:d>
              <m:dPr>
                <m:ctrlPr>
                  <w:rPr>
                    <w:rFonts w:ascii="Cambria Math" w:hAnsi="Cambria Math"/>
                    <w:i/>
                  </w:rPr>
                </m:ctrlPr>
              </m:dPr>
              <m:e>
                <m:r>
                  <w:rPr>
                    <w:rFonts w:ascii="Cambria Math" w:hAnsi="Cambria Math"/>
                  </w:rPr>
                  <m:t>s</m:t>
                </m:r>
              </m:e>
            </m:d>
          </m:sup>
        </m:s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1</m:t>
            </m:r>
          </m:sub>
          <m:sup>
            <m:d>
              <m:dPr>
                <m:ctrlPr>
                  <w:rPr>
                    <w:rFonts w:ascii="Cambria Math" w:hAnsi="Cambria Math"/>
                    <w:i/>
                  </w:rPr>
                </m:ctrlPr>
              </m:dPr>
              <m:e>
                <m:r>
                  <w:rPr>
                    <w:rFonts w:ascii="Cambria Math" w:hAnsi="Cambria Math"/>
                  </w:rPr>
                  <m:t>s</m:t>
                </m:r>
              </m:e>
            </m:d>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2</m:t>
            </m:r>
          </m:sub>
          <m:sup>
            <m:d>
              <m:dPr>
                <m:ctrlPr>
                  <w:rPr>
                    <w:rFonts w:ascii="Cambria Math" w:hAnsi="Cambria Math"/>
                    <w:i/>
                  </w:rPr>
                </m:ctrlPr>
              </m:dPr>
              <m:e>
                <m:r>
                  <w:rPr>
                    <w:rFonts w:ascii="Cambria Math" w:hAnsi="Cambria Math"/>
                  </w:rPr>
                  <m:t>s</m:t>
                </m:r>
              </m:e>
            </m:d>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n</m:t>
            </m:r>
          </m:sub>
          <m:sup>
            <m:d>
              <m:dPr>
                <m:ctrlPr>
                  <w:rPr>
                    <w:rFonts w:ascii="Cambria Math" w:hAnsi="Cambria Math"/>
                    <w:i/>
                  </w:rPr>
                </m:ctrlPr>
              </m:dPr>
              <m:e>
                <m:r>
                  <w:rPr>
                    <w:rFonts w:ascii="Cambria Math" w:hAnsi="Cambria Math"/>
                  </w:rPr>
                  <m:t>s</m:t>
                </m:r>
              </m:e>
            </m:d>
          </m:sup>
        </m:sSubSup>
        <m:r>
          <w:rPr>
            <w:rFonts w:ascii="Cambria Math" w:hAnsi="Cambria Math"/>
          </w:rPr>
          <m:t>]</m:t>
        </m:r>
      </m:oMath>
      <w:r>
        <w:t xml:space="preserve">, </w:t>
      </w:r>
      <m:oMath>
        <m:r>
          <w:rPr>
            <w:rFonts w:ascii="Cambria Math" w:hAnsi="Cambria Math"/>
          </w:rPr>
          <m:t>n=</m:t>
        </m:r>
        <m:d>
          <m:dPr>
            <m:begChr m:val="|"/>
            <m:endChr m:val="|"/>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L</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rPr>
                      <m:t>s</m:t>
                    </m:r>
                  </m:e>
                </m:d>
              </m:sup>
            </m:sSubSup>
            <m:r>
              <w:rPr>
                <w:rFonts w:ascii="Cambria Math" w:hAnsi="Cambria Math" w:hint="eastAsia"/>
              </w:rPr>
              <m:t>∪</m:t>
            </m:r>
            <m:sSubSup>
              <m:sSubSupPr>
                <m:ctrlPr>
                  <w:rPr>
                    <w:rFonts w:ascii="Cambria Math" w:hAnsi="Cambria Math"/>
                    <w:i/>
                  </w:rPr>
                </m:ctrlPr>
              </m:sSubSupPr>
              <m:e>
                <m:r>
                  <m:rPr>
                    <m:scr m:val="script"/>
                  </m:rPr>
                  <w:rPr>
                    <w:rFonts w:ascii="Cambria Math" w:hAnsi="Cambria Math"/>
                  </w:rPr>
                  <m:t>H</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hint="eastAsia"/>
                      </w:rPr>
                      <m:t>s</m:t>
                    </m:r>
                  </m:e>
                </m:d>
              </m:sup>
            </m:sSubSup>
          </m:e>
        </m:d>
      </m:oMath>
      <w:r>
        <w:rPr>
          <w:rFonts w:hint="eastAsia"/>
        </w:rPr>
        <w:t>.</w:t>
      </w:r>
      <w:r>
        <w:t xml:space="preserve"> Since the task in </w:t>
      </w:r>
      <m:oMath>
        <m:sSubSup>
          <m:sSubSupPr>
            <m:ctrlPr>
              <w:rPr>
                <w:rFonts w:ascii="Cambria Math" w:hAnsi="Cambria Math"/>
                <w:i/>
              </w:rPr>
            </m:ctrlPr>
          </m:sSubSupPr>
          <m:e>
            <m:r>
              <m:rPr>
                <m:scr m:val="script"/>
              </m:rPr>
              <w:rPr>
                <w:rFonts w:ascii="Cambria Math" w:hAnsi="Cambria Math"/>
              </w:rPr>
              <m:t>L</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rPr>
                  <m:t>s</m:t>
                </m:r>
              </m:e>
            </m:d>
          </m:sup>
        </m:sSubSup>
      </m:oMath>
      <w:r>
        <w:t xml:space="preserve">, </w:t>
      </w:r>
      <m:oMath>
        <m:sSubSup>
          <m:sSubSupPr>
            <m:ctrlPr>
              <w:rPr>
                <w:rFonts w:ascii="Cambria Math" w:hAnsi="Cambria Math"/>
                <w:i/>
              </w:rPr>
            </m:ctrlPr>
          </m:sSubSupPr>
          <m:e>
            <m:r>
              <m:rPr>
                <m:scr m:val="script"/>
              </m:rPr>
              <w:rPr>
                <w:rFonts w:ascii="Cambria Math" w:hAnsi="Cambria Math"/>
              </w:rPr>
              <m:t>H</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up>
            <m:d>
              <m:dPr>
                <m:ctrlPr>
                  <w:rPr>
                    <w:rFonts w:ascii="Cambria Math" w:hAnsi="Cambria Math"/>
                    <w:i/>
                  </w:rPr>
                </m:ctrlPr>
              </m:dPr>
              <m:e>
                <m:r>
                  <w:rPr>
                    <w:rFonts w:ascii="Cambria Math" w:hAnsi="Cambria Math" w:hint="eastAsia"/>
                  </w:rPr>
                  <m:t>s</m:t>
                </m:r>
              </m:e>
            </m:d>
          </m:sup>
        </m:sSubSup>
      </m:oMath>
      <w:r>
        <w:t xml:space="preserve"> and </w:t>
      </w:r>
      <m:oMath>
        <m:sSub>
          <m:sSubPr>
            <m:ctrlPr>
              <w:rPr>
                <w:rFonts w:ascii="Cambria Math" w:hAnsi="Cambria Math"/>
                <w:i/>
              </w:rPr>
            </m:ctrlPr>
          </m:sSubPr>
          <m:e>
            <m:r>
              <m:rPr>
                <m:scr m:val="script"/>
              </m:rPr>
              <w:rPr>
                <w:rFonts w:ascii="Cambria Math" w:hAnsi="Cambria Math"/>
              </w:rPr>
              <m:t>G</m:t>
            </m:r>
          </m:e>
          <m:sub>
            <m:r>
              <w:rPr>
                <w:rFonts w:ascii="Cambria Math" w:hAnsi="Cambria Math"/>
              </w:rPr>
              <m:t>k,</m:t>
            </m:r>
            <m:sSub>
              <m:sSubPr>
                <m:ctrlPr>
                  <w:rPr>
                    <w:rFonts w:ascii="Cambria Math" w:hAnsi="Cambria Math"/>
                    <w:i/>
                  </w:rPr>
                </m:ctrlPr>
              </m:sSubPr>
              <m:e>
                <m:r>
                  <w:rPr>
                    <w:rFonts w:ascii="Cambria Math" w:hAnsi="Cambria Math"/>
                  </w:rPr>
                  <m:t>τ</m:t>
                </m:r>
              </m:e>
              <m:sub>
                <m:r>
                  <w:rPr>
                    <w:rFonts w:ascii="Cambria Math" w:hAnsi="Cambria Math"/>
                  </w:rPr>
                  <m:t>0</m:t>
                </m:r>
              </m:sub>
            </m:sSub>
          </m:sub>
        </m:sSub>
      </m:oMath>
      <w:r>
        <w:t xml:space="preserve"> may come from different orders, we here use the single uniform subscript </w:t>
      </w:r>
      <m:oMath>
        <m:r>
          <w:rPr>
            <w:rFonts w:ascii="Cambria Math" w:hAnsi="Cambria Math"/>
          </w:rPr>
          <m:t>j</m:t>
        </m:r>
      </m:oMath>
      <w:r>
        <w:t xml:space="preserve"> to distinguish these tasks and their related variables, we ignore the type subscript </w:t>
      </w:r>
      <m:oMath>
        <m:r>
          <w:rPr>
            <w:rFonts w:ascii="Cambria Math" w:hAnsi="Cambria Math"/>
          </w:rPr>
          <m:t>α</m:t>
        </m:r>
      </m:oMath>
      <w:r>
        <w:t xml:space="preserve"> because all the job assigned here are already type matched. The schedule model is:</w:t>
      </w:r>
    </w:p>
    <w:p w14:paraId="42213004" w14:textId="77777777" w:rsidR="00473096" w:rsidRDefault="00473096" w:rsidP="00473096">
      <w:pPr>
        <w:tabs>
          <w:tab w:val="center" w:pos="2480"/>
          <w:tab w:val="right" w:pos="4960"/>
        </w:tabs>
      </w:pPr>
      <w:r>
        <w:tab/>
      </w:r>
      <w:r w:rsidR="001C21FE" w:rsidRPr="001C21FE">
        <w:rPr>
          <w:position w:val="-22"/>
        </w:rPr>
        <w:object w:dxaOrig="2180" w:dyaOrig="540" w14:anchorId="4BE2FDE9">
          <v:shape id="_x0000_i1057" type="#_x0000_t75" style="width:108.75pt;height:27pt" o:ole="">
            <v:imagedata r:id="rId81" o:title=""/>
          </v:shape>
          <o:OLEObject Type="Embed" ProgID="Equation.DSMT4" ShapeID="_x0000_i1057" DrawAspect="Content" ObjectID="_1534955417" r:id="rId82"/>
        </w:object>
      </w:r>
      <w:r>
        <w:t xml:space="preserve"> </w:t>
      </w:r>
      <w:r>
        <w:tab/>
        <w:t>(28)</w:t>
      </w:r>
    </w:p>
    <w:p w14:paraId="0E3BDB0E" w14:textId="77777777"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89472" behindDoc="0" locked="0" layoutInCell="1" allowOverlap="1" wp14:anchorId="5E33A1B8" wp14:editId="7DCFF405">
                <wp:simplePos x="0" y="0"/>
                <wp:positionH relativeFrom="column">
                  <wp:posOffset>299539</wp:posOffset>
                </wp:positionH>
                <wp:positionV relativeFrom="paragraph">
                  <wp:posOffset>63710</wp:posOffset>
                </wp:positionV>
                <wp:extent cx="111125" cy="1468832"/>
                <wp:effectExtent l="0" t="0" r="22225" b="17145"/>
                <wp:wrapNone/>
                <wp:docPr id="32" name="左大括号 32"/>
                <wp:cNvGraphicFramePr/>
                <a:graphic xmlns:a="http://schemas.openxmlformats.org/drawingml/2006/main">
                  <a:graphicData uri="http://schemas.microsoft.com/office/word/2010/wordprocessingShape">
                    <wps:wsp>
                      <wps:cNvSpPr/>
                      <wps:spPr>
                        <a:xfrm>
                          <a:off x="0" y="0"/>
                          <a:ext cx="111125" cy="1468832"/>
                        </a:xfrm>
                        <a:prstGeom prst="leftBrace">
                          <a:avLst>
                            <a:gd name="adj1" fmla="val 82909"/>
                            <a:gd name="adj2" fmla="val 50472"/>
                          </a:avLst>
                        </a:prstGeom>
                      </wps:spPr>
                      <wps:style>
                        <a:lnRef idx="1">
                          <a:schemeClr val="dk1"/>
                        </a:lnRef>
                        <a:fillRef idx="0">
                          <a:schemeClr val="dk1"/>
                        </a:fillRef>
                        <a:effectRef idx="0">
                          <a:schemeClr val="dk1"/>
                        </a:effectRef>
                        <a:fontRef idx="minor">
                          <a:schemeClr val="tx1"/>
                        </a:fontRef>
                      </wps:style>
                      <wps:txbx>
                        <w:txbxContent>
                          <w:p w14:paraId="39AFD593" w14:textId="77777777" w:rsidR="00B12BDA" w:rsidRDefault="00B12BDA" w:rsidP="00E673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3A1B8" id="左大括号 32" o:spid="_x0000_s1033" type="#_x0000_t87" style="position:absolute;margin-left:23.6pt;margin-top:5pt;width:8.75pt;height:115.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" adj="1355,10902" strokecolor="black [3040]">
                <v:textbox>
                  <w:txbxContent>
                    <w:p w14:paraId="39AFD593" w14:textId="77777777" w:rsidR="00B12BDA" w:rsidRDefault="00B12BDA" w:rsidP="00E6736B">
                      <w:pPr>
                        <w:jc w:val="center"/>
                      </w:pPr>
                    </w:p>
                  </w:txbxContent>
                </v:textbox>
              </v:shape>
            </w:pict>
          </mc:Fallback>
        </mc:AlternateContent>
      </w:r>
      <w:r w:rsidR="00473096">
        <w:tab/>
      </w:r>
      <w:r w:rsidR="00473096" w:rsidRPr="00473096">
        <w:rPr>
          <w:position w:val="-16"/>
        </w:rPr>
        <w:object w:dxaOrig="2220" w:dyaOrig="420" w14:anchorId="2DD15E67">
          <v:shape id="_x0000_i1058" type="#_x0000_t75" style="width:111pt;height:21pt" o:ole="">
            <v:imagedata r:id="rId83" o:title=""/>
          </v:shape>
          <o:OLEObject Type="Embed" ProgID="Equation.DSMT4" ShapeID="_x0000_i1058" DrawAspect="Content" ObjectID="_1534955418" r:id="rId84"/>
        </w:object>
      </w:r>
      <w:r w:rsidR="00473096">
        <w:t xml:space="preserve"> </w:t>
      </w:r>
      <w:r w:rsidR="00473096">
        <w:tab/>
      </w:r>
      <w:r w:rsidR="00473096">
        <w:tab/>
        <w:t>(29)</w:t>
      </w:r>
    </w:p>
    <w:p w14:paraId="294F5425" w14:textId="77777777" w:rsidR="00473096" w:rsidRDefault="00473096" w:rsidP="00473096">
      <w:pPr>
        <w:tabs>
          <w:tab w:val="left" w:pos="600"/>
          <w:tab w:val="left" w:pos="3200"/>
          <w:tab w:val="right" w:pos="4960"/>
        </w:tabs>
      </w:pPr>
      <w:r>
        <w:tab/>
      </w:r>
      <w:r w:rsidRPr="00473096">
        <w:rPr>
          <w:position w:val="-12"/>
        </w:rPr>
        <w:object w:dxaOrig="1280" w:dyaOrig="340" w14:anchorId="541F4F30">
          <v:shape id="_x0000_i1059" type="#_x0000_t75" style="width:63.75pt;height:17.25pt" o:ole="">
            <v:imagedata r:id="rId85" o:title=""/>
          </v:shape>
          <o:OLEObject Type="Embed" ProgID="Equation.DSMT4" ShapeID="_x0000_i1059" DrawAspect="Content" ObjectID="_1534955419" r:id="rId86"/>
        </w:object>
      </w:r>
      <w:r>
        <w:t xml:space="preserve"> </w:t>
      </w:r>
      <w:r>
        <w:tab/>
      </w:r>
      <w:r w:rsidRPr="00473096">
        <w:rPr>
          <w:position w:val="-12"/>
        </w:rPr>
        <w:object w:dxaOrig="1200" w:dyaOrig="340" w14:anchorId="502DC000">
          <v:shape id="_x0000_i1060" type="#_x0000_t75" style="width:60pt;height:17.25pt" o:ole="">
            <v:imagedata r:id="rId87" o:title=""/>
          </v:shape>
          <o:OLEObject Type="Embed" ProgID="Equation.DSMT4" ShapeID="_x0000_i1060" DrawAspect="Content" ObjectID="_1534955420" r:id="rId88"/>
        </w:object>
      </w:r>
      <w:r>
        <w:t xml:space="preserve"> </w:t>
      </w:r>
      <w:r>
        <w:tab/>
        <w:t>(30)</w:t>
      </w:r>
    </w:p>
    <w:p w14:paraId="635BE1C9" w14:textId="77777777" w:rsidR="00473096" w:rsidRDefault="00E6736B" w:rsidP="00473096">
      <w:pPr>
        <w:tabs>
          <w:tab w:val="left" w:pos="600"/>
          <w:tab w:val="left" w:pos="3200"/>
          <w:tab w:val="right" w:pos="4960"/>
        </w:tabs>
      </w:pPr>
      <w:r w:rsidRPr="00E6736B">
        <w:rPr>
          <w:noProof/>
          <w:lang w:val="en-US" w:eastAsia="zh-CN"/>
        </w:rPr>
        <mc:AlternateContent>
          <mc:Choice Requires="wps">
            <w:drawing>
              <wp:anchor distT="0" distB="0" distL="114300" distR="114300" simplePos="0" relativeHeight="251699712" behindDoc="1" locked="0" layoutInCell="1" allowOverlap="1" wp14:anchorId="062B987F" wp14:editId="5185E11B">
                <wp:simplePos x="0" y="0"/>
                <wp:positionH relativeFrom="column">
                  <wp:posOffset>38166</wp:posOffset>
                </wp:positionH>
                <wp:positionV relativeFrom="paragraph">
                  <wp:posOffset>217805</wp:posOffset>
                </wp:positionV>
                <wp:extent cx="344170" cy="278130"/>
                <wp:effectExtent l="0" t="0" r="0" b="7620"/>
                <wp:wrapNone/>
                <wp:docPr id="33" name="文本框 33"/>
                <wp:cNvGraphicFramePr/>
                <a:graphic xmlns:a="http://schemas.openxmlformats.org/drawingml/2006/main">
                  <a:graphicData uri="http://schemas.microsoft.com/office/word/2010/wordprocessingShape">
                    <wps:wsp>
                      <wps:cNvSpPr txBox="1"/>
                      <wps:spPr>
                        <a:xfrm>
                          <a:off x="0" y="0"/>
                          <a:ext cx="344170" cy="2781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831836" w14:textId="77777777" w:rsidR="00B12BDA" w:rsidRPr="00665FDC" w:rsidRDefault="00B12BDA" w:rsidP="00E6736B">
                            <w:pPr>
                              <w:rPr>
                                <w:i/>
                                <w:lang w:val="en-US"/>
                              </w:rPr>
                            </w:pPr>
                            <w:proofErr w:type="spellStart"/>
                            <w:r w:rsidRPr="00665FDC">
                              <w:rPr>
                                <w:rFonts w:hint="eastAsia"/>
                                <w:i/>
                                <w:lang w:val="en-US"/>
                              </w:rPr>
                              <w:t>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B987F" id="文本框 33" o:spid="_x0000_s1034" type="#_x0000_t202" style="position:absolute;margin-left:3pt;margin-top:17.15pt;width:27.1pt;height:21.9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" fillcolor="white [3201]" stroked="f" strokeweight=".5pt">
                <v:textbox>
                  <w:txbxContent>
                    <w:p w14:paraId="27831836" w14:textId="77777777" w:rsidR="00B12BDA" w:rsidRPr="00665FDC" w:rsidRDefault="00B12BDA" w:rsidP="00E6736B">
                      <w:pPr>
                        <w:rPr>
                          <w:i/>
                          <w:lang w:val="en-US"/>
                        </w:rPr>
                      </w:pPr>
                      <w:proofErr w:type="spellStart"/>
                      <w:r w:rsidRPr="00665FDC">
                        <w:rPr>
                          <w:rFonts w:hint="eastAsia"/>
                          <w:i/>
                          <w:lang w:val="en-US"/>
                        </w:rPr>
                        <w:t>s.t.</w:t>
                      </w:r>
                      <w:proofErr w:type="spellEnd"/>
                    </w:p>
                  </w:txbxContent>
                </v:textbox>
              </v:shape>
            </w:pict>
          </mc:Fallback>
        </mc:AlternateContent>
      </w:r>
      <w:r w:rsidR="00473096">
        <w:tab/>
      </w:r>
      <w:r w:rsidR="00473096" w:rsidRPr="00473096">
        <w:rPr>
          <w:position w:val="-16"/>
        </w:rPr>
        <w:object w:dxaOrig="1740" w:dyaOrig="420" w14:anchorId="18199FA7">
          <v:shape id="_x0000_i1061" type="#_x0000_t75" style="width:87pt;height:21pt" o:ole="">
            <v:imagedata r:id="rId89" o:title=""/>
          </v:shape>
          <o:OLEObject Type="Embed" ProgID="Equation.DSMT4" ShapeID="_x0000_i1061" DrawAspect="Content" ObjectID="_1534955421" r:id="rId90"/>
        </w:object>
      </w:r>
      <w:r w:rsidR="00473096">
        <w:t xml:space="preserve"> </w:t>
      </w:r>
      <w:r w:rsidR="00473096">
        <w:tab/>
      </w:r>
      <w:r w:rsidR="00473096">
        <w:tab/>
        <w:t>(31)</w:t>
      </w:r>
    </w:p>
    <w:p w14:paraId="56F1CDC2" w14:textId="77777777" w:rsidR="00473096" w:rsidRDefault="00473096" w:rsidP="00473096">
      <w:pPr>
        <w:tabs>
          <w:tab w:val="left" w:pos="600"/>
          <w:tab w:val="left" w:pos="3200"/>
          <w:tab w:val="right" w:pos="4960"/>
        </w:tabs>
      </w:pPr>
      <w:r>
        <w:lastRenderedPageBreak/>
        <w:tab/>
      </w:r>
      <w:r w:rsidRPr="00473096">
        <w:rPr>
          <w:position w:val="-12"/>
        </w:rPr>
        <w:object w:dxaOrig="1180" w:dyaOrig="340" w14:anchorId="2A0E9127">
          <v:shape id="_x0000_i1062" type="#_x0000_t75" style="width:59.25pt;height:17.25pt" o:ole="">
            <v:imagedata r:id="rId91" o:title=""/>
          </v:shape>
          <o:OLEObject Type="Embed" ProgID="Equation.DSMT4" ShapeID="_x0000_i1062" DrawAspect="Content" ObjectID="_1534955422" r:id="rId92"/>
        </w:object>
      </w:r>
      <w:r>
        <w:t xml:space="preserve"> </w:t>
      </w:r>
      <w:r>
        <w:tab/>
      </w:r>
      <w:r w:rsidRPr="00473096">
        <w:rPr>
          <w:position w:val="-10"/>
        </w:rPr>
        <w:object w:dxaOrig="680" w:dyaOrig="320" w14:anchorId="0BE34396">
          <v:shape id="_x0000_i1063" type="#_x0000_t75" style="width:33.75pt;height:15.75pt" o:ole="">
            <v:imagedata r:id="rId93" o:title=""/>
          </v:shape>
          <o:OLEObject Type="Embed" ProgID="Equation.DSMT4" ShapeID="_x0000_i1063" DrawAspect="Content" ObjectID="_1534955423" r:id="rId94"/>
        </w:object>
      </w:r>
      <w:r>
        <w:t xml:space="preserve"> </w:t>
      </w:r>
      <w:r>
        <w:tab/>
        <w:t>(32)</w:t>
      </w:r>
    </w:p>
    <w:p w14:paraId="156F8157" w14:textId="77777777" w:rsidR="00473096" w:rsidRDefault="00473096" w:rsidP="00473096">
      <w:pPr>
        <w:tabs>
          <w:tab w:val="left" w:pos="600"/>
          <w:tab w:val="left" w:pos="3200"/>
          <w:tab w:val="right" w:pos="4960"/>
        </w:tabs>
      </w:pPr>
      <w:r>
        <w:tab/>
      </w:r>
      <w:r w:rsidRPr="00473096">
        <w:rPr>
          <w:position w:val="-32"/>
        </w:rPr>
        <w:object w:dxaOrig="1500" w:dyaOrig="540" w14:anchorId="28A490BC">
          <v:shape id="_x0000_i1064" type="#_x0000_t75" style="width:75pt;height:27pt" o:ole="">
            <v:imagedata r:id="rId95" o:title=""/>
          </v:shape>
          <o:OLEObject Type="Embed" ProgID="Equation.DSMT4" ShapeID="_x0000_i1064" DrawAspect="Content" ObjectID="_1534955424" r:id="rId96"/>
        </w:object>
      </w:r>
      <w:r>
        <w:t xml:space="preserve"> </w:t>
      </w:r>
      <w:r>
        <w:tab/>
      </w:r>
      <w:r w:rsidRPr="00473096">
        <w:rPr>
          <w:position w:val="-10"/>
        </w:rPr>
        <w:object w:dxaOrig="520" w:dyaOrig="300" w14:anchorId="4C513B76">
          <v:shape id="_x0000_i1065" type="#_x0000_t75" style="width:26.25pt;height:15pt" o:ole="">
            <v:imagedata r:id="rId97" o:title=""/>
          </v:shape>
          <o:OLEObject Type="Embed" ProgID="Equation.DSMT4" ShapeID="_x0000_i1065" DrawAspect="Content" ObjectID="_1534955425" r:id="rId98"/>
        </w:object>
      </w:r>
      <w:r>
        <w:t xml:space="preserve"> </w:t>
      </w:r>
      <w:r>
        <w:tab/>
        <w:t>(33)</w:t>
      </w:r>
    </w:p>
    <w:p w14:paraId="71C1B5BA" w14:textId="77777777" w:rsidR="00473096" w:rsidRDefault="00473096" w:rsidP="00473096">
      <w:pPr>
        <w:tabs>
          <w:tab w:val="left" w:pos="600"/>
          <w:tab w:val="left" w:pos="3200"/>
          <w:tab w:val="right" w:pos="4960"/>
        </w:tabs>
      </w:pPr>
      <w:r>
        <w:tab/>
      </w:r>
      <w:r w:rsidRPr="00473096">
        <w:rPr>
          <w:position w:val="-12"/>
        </w:rPr>
        <w:object w:dxaOrig="1140" w:dyaOrig="340" w14:anchorId="6362FC6D">
          <v:shape id="_x0000_i1066" type="#_x0000_t75" style="width:57pt;height:17.25pt" o:ole="">
            <v:imagedata r:id="rId99" o:title=""/>
          </v:shape>
          <o:OLEObject Type="Embed" ProgID="Equation.DSMT4" ShapeID="_x0000_i1066" DrawAspect="Content" ObjectID="_1534955426" r:id="rId100"/>
        </w:object>
      </w:r>
      <w:r>
        <w:t xml:space="preserve"> </w:t>
      </w:r>
      <w:r>
        <w:tab/>
      </w:r>
      <w:r w:rsidRPr="00473096">
        <w:rPr>
          <w:position w:val="-10"/>
        </w:rPr>
        <w:object w:dxaOrig="620" w:dyaOrig="320" w14:anchorId="677AC447">
          <v:shape id="_x0000_i1067" type="#_x0000_t75" style="width:30.75pt;height:15.75pt" o:ole="">
            <v:imagedata r:id="rId101" o:title=""/>
          </v:shape>
          <o:OLEObject Type="Embed" ProgID="Equation.DSMT4" ShapeID="_x0000_i1067" DrawAspect="Content" ObjectID="_1534955427" r:id="rId102"/>
        </w:object>
      </w:r>
      <w:r>
        <w:t xml:space="preserve"> </w:t>
      </w:r>
      <w:r>
        <w:tab/>
        <w:t>(34)</w:t>
      </w:r>
    </w:p>
    <w:p w14:paraId="2F659995" w14:textId="77777777" w:rsidR="00166592" w:rsidRDefault="00166592" w:rsidP="00166592">
      <w:pPr>
        <w:pStyle w:val="Els-body-text"/>
      </w:pPr>
      <w:r>
        <w:t>The schedule aim for each resource Eq. 28 is to minimum the maximum delay of jobs. Eq.30 makes sure that all predecessors of each job finished before the job itself. Eq. 32 means that the finish time of activate job is determined. Eq. 33 makes sure the capacity restriction at every time period and Eq. 34 defines the extreme situation of the finish time. Since Eq. 33 is a time dependent function, the schedule model cannot be solved with mixed integer programming (MIP) techniques.</w:t>
      </w:r>
    </w:p>
    <w:p w14:paraId="67C1AA17" w14:textId="77777777" w:rsidR="00E52FC6" w:rsidRDefault="00D426CB" w:rsidP="00D426CB">
      <w:pPr>
        <w:pStyle w:val="Els-2ndorder-head"/>
      </w:pPr>
      <w:r w:rsidRPr="00D426CB">
        <w:t>Outsourcing mode</w:t>
      </w:r>
    </w:p>
    <w:p w14:paraId="0BA720B5" w14:textId="77777777" w:rsidR="00653AA0" w:rsidRDefault="00845C9E" w:rsidP="00653AA0">
      <w:pPr>
        <w:pStyle w:val="Els-body-text"/>
      </w:pPr>
      <w:r>
        <w:t>Outsourcing mode is one extension on the original mode and will be active when incubation mode is on that only service can perform this procedure.</w:t>
      </w:r>
      <w:r w:rsidR="0021756F">
        <w:t xml:space="preserve"> </w:t>
      </w:r>
      <w:r w:rsidRPr="00845C9E">
        <w:t>As s</w:t>
      </w:r>
      <w:r>
        <w:t xml:space="preserve">hown in Fig. 5, the idea of outsourcing for service is to republish active or inactive task to platform again in order to reduce its job queue length to enhance the probability to be selected by new tasks. For each </w:t>
      </w:r>
      <w:r>
        <w:rPr>
          <w:rFonts w:hint="eastAsia"/>
        </w:rPr>
        <w:t xml:space="preserve">single task </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hint="eastAsia"/>
              </w:rPr>
              <m:t>j</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L</m:t>
            </m:r>
          </m:e>
          <m:sub>
            <m:r>
              <w:rPr>
                <w:rFonts w:ascii="Cambria Math" w:hAnsi="Cambria Math" w:hint="eastAsia"/>
              </w:rPr>
              <m:t>l,τ</m:t>
            </m:r>
          </m:sub>
        </m:sSub>
        <m:r>
          <w:rPr>
            <w:rFonts w:ascii="Cambria Math" w:hAnsi="Cambria Math" w:hint="eastAsia"/>
          </w:rPr>
          <m:t>∪</m:t>
        </m:r>
        <m:sSub>
          <m:sSubPr>
            <m:ctrlPr>
              <w:rPr>
                <w:rFonts w:ascii="Cambria Math" w:hAnsi="Cambria Math"/>
                <w:i/>
              </w:rPr>
            </m:ctrlPr>
          </m:sSubPr>
          <m:e>
            <m:r>
              <m:rPr>
                <m:scr m:val="script"/>
              </m:rPr>
              <w:rPr>
                <w:rFonts w:ascii="Cambria Math" w:hAnsi="Cambria Math"/>
              </w:rPr>
              <m:t>G</m:t>
            </m:r>
          </m:e>
          <m:sub>
            <m:r>
              <w:rPr>
                <w:rFonts w:ascii="Cambria Math" w:hAnsi="Cambria Math" w:hint="eastAsia"/>
              </w:rPr>
              <m:t>l,τ</m:t>
            </m:r>
          </m:sub>
        </m:sSub>
      </m:oMath>
      <w:r>
        <w:rPr>
          <w:rFonts w:hint="eastAsia"/>
        </w:rPr>
        <w:t xml:space="preserve"> , the only condition to make the out</w:t>
      </w:r>
      <w:r>
        <w:t>source decision is that if the maximum delay</w:t>
      </w:r>
      <w:r w:rsidR="008B6CE8">
        <w:t xml:space="preserve"> </w:t>
      </w:r>
      <w:r>
        <w:t>(</w:t>
      </w:r>
      <m:oMath>
        <m:sSub>
          <m:sSubPr>
            <m:ctrlPr>
              <w:rPr>
                <w:rFonts w:ascii="Cambria Math" w:hAnsi="Cambria Math"/>
                <w:i/>
              </w:rPr>
            </m:ctrlPr>
          </m:sSubPr>
          <m:e>
            <m:r>
              <w:rPr>
                <w:rFonts w:ascii="Cambria Math" w:hAnsi="Cambria Math"/>
              </w:rPr>
              <m:t>f</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 xml:space="preserve"> </m:t>
        </m:r>
      </m:oMath>
      <w:r>
        <w:t>) of task in both status decreases. This decision highly depends on the estimation of other resources and services’ performance status. Outsourcing mode makes it possible to paralleled process one job.</w:t>
      </w:r>
    </w:p>
    <w:p w14:paraId="259E65E5" w14:textId="77777777" w:rsidR="0021756F" w:rsidRDefault="0021756F" w:rsidP="0021756F">
      <w:pPr>
        <w:keepNext/>
        <w:jc w:val="center"/>
      </w:pPr>
      <w:r>
        <w:rPr>
          <w:noProof/>
          <w:lang w:val="en-US" w:eastAsia="zh-CN"/>
        </w:rPr>
        <w:drawing>
          <wp:inline distT="0" distB="0" distL="0" distR="0" wp14:anchorId="6BC8BA19" wp14:editId="0E9836EA">
            <wp:extent cx="2225615" cy="575748"/>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utsource mode.jpg"/>
                    <pic:cNvPicPr/>
                  </pic:nvPicPr>
                  <pic:blipFill rotWithShape="1">
                    <a:blip r:embed="rId103">
                      <a:extLst>
                        <a:ext uri="{28A0092B-C50C-407E-A947-70E740481C1C}">
                          <a14:useLocalDpi xmlns:a14="http://schemas.microsoft.com/office/drawing/2010/main" val="0"/>
                        </a:ext>
                      </a:extLst>
                    </a:blip>
                    <a:srcRect l="2126" t="30414" r="1186" b="37218"/>
                    <a:stretch/>
                  </pic:blipFill>
                  <pic:spPr bwMode="auto">
                    <a:xfrm>
                      <a:off x="0" y="0"/>
                      <a:ext cx="2241461" cy="579847"/>
                    </a:xfrm>
                    <a:prstGeom prst="rect">
                      <a:avLst/>
                    </a:prstGeom>
                    <a:ln>
                      <a:noFill/>
                    </a:ln>
                    <a:extLst>
                      <a:ext uri="{53640926-AAD7-44D8-BBD7-CCE9431645EC}">
                        <a14:shadowObscured xmlns:a14="http://schemas.microsoft.com/office/drawing/2010/main"/>
                      </a:ext>
                    </a:extLst>
                  </pic:spPr>
                </pic:pic>
              </a:graphicData>
            </a:graphic>
          </wp:inline>
        </w:drawing>
      </w:r>
    </w:p>
    <w:p w14:paraId="48B7C720" w14:textId="77777777" w:rsidR="0021756F" w:rsidRDefault="0021756F" w:rsidP="0021756F">
      <w:pPr>
        <w:pStyle w:val="a3"/>
        <w:jc w:val="center"/>
      </w:pPr>
      <w:r>
        <w:t xml:space="preserve">Fig. </w:t>
      </w:r>
      <w:r>
        <w:fldChar w:fldCharType="begin"/>
      </w:r>
      <w:r>
        <w:instrText xml:space="preserve"> SEQ Fig. \* ARABIC </w:instrText>
      </w:r>
      <w:r>
        <w:fldChar w:fldCharType="separate"/>
      </w:r>
      <w:r>
        <w:rPr>
          <w:noProof/>
        </w:rPr>
        <w:t>5</w:t>
      </w:r>
      <w:r>
        <w:fldChar w:fldCharType="end"/>
      </w:r>
      <w:r>
        <w:t>.</w:t>
      </w:r>
      <w:r>
        <w:rPr>
          <w:noProof/>
        </w:rPr>
        <w:t xml:space="preserve"> </w:t>
      </w:r>
      <w:r w:rsidRPr="00582110">
        <w:rPr>
          <w:noProof/>
        </w:rPr>
        <w:t>Outsourcing mode</w:t>
      </w:r>
    </w:p>
    <w:p w14:paraId="4D5EF4A9" w14:textId="77777777" w:rsidR="00E52FC6" w:rsidRDefault="00D426CB" w:rsidP="00D426CB">
      <w:pPr>
        <w:pStyle w:val="Els-2ndorder-head"/>
      </w:pPr>
      <w:r w:rsidRPr="00D426CB">
        <w:t>Metabolism mode</w:t>
      </w:r>
    </w:p>
    <w:p w14:paraId="4EDCCFA9" w14:textId="77777777" w:rsidR="00036553" w:rsidRDefault="00036553" w:rsidP="00036553">
      <w:pPr>
        <w:pStyle w:val="Els-body-text"/>
      </w:pPr>
      <w:r>
        <w:t>Metabolism mode is one extension on the original mode for platform operator to control the number of individual in the system by both restrict the arrival and eliminate the current members.</w:t>
      </w:r>
      <w:r w:rsidR="00BB6AF9">
        <w:t xml:space="preserve"> </w:t>
      </w:r>
      <w:r w:rsidRPr="00036553">
        <w:t xml:space="preserve">As shown in Fig. 6, </w:t>
      </w:r>
      <w:r w:rsidR="00BB6AF9">
        <w:t xml:space="preserve">we can define machine scarcity </w:t>
      </w:r>
      <w:r>
        <w:t xml:space="preserve">as </w:t>
      </w:r>
      <m:oMath>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q</m:t>
                </m:r>
              </m:e>
              <m:sub>
                <m:r>
                  <w:rPr>
                    <w:rFonts w:ascii="Cambria Math" w:hAnsi="Cambria Math"/>
                  </w:rPr>
                  <m:t>α,ij</m:t>
                </m:r>
              </m:sub>
            </m:sSub>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C</m:t>
                </m:r>
              </m:e>
              <m:sub>
                <m:r>
                  <w:rPr>
                    <w:rFonts w:ascii="Cambria Math" w:hAnsi="Cambria Math"/>
                  </w:rPr>
                  <m:t>k,τ</m:t>
                </m:r>
              </m:sub>
            </m:sSub>
          </m:e>
        </m:nary>
      </m:oMath>
      <w:r>
        <w:t>.</w:t>
      </w:r>
    </w:p>
    <w:p w14:paraId="08175F30" w14:textId="77777777" w:rsidR="00BB6AF9" w:rsidRDefault="00BB6AF9" w:rsidP="00BB6AF9">
      <w:pPr>
        <w:keepNext/>
        <w:jc w:val="center"/>
      </w:pPr>
      <w:r>
        <w:rPr>
          <w:noProof/>
          <w:lang w:val="en-US" w:eastAsia="zh-CN"/>
        </w:rPr>
        <w:drawing>
          <wp:inline distT="0" distB="0" distL="0" distR="0" wp14:anchorId="007F5CCB" wp14:editId="31178A8C">
            <wp:extent cx="2406770" cy="66884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tabolism mode.jpg"/>
                    <pic:cNvPicPr/>
                  </pic:nvPicPr>
                  <pic:blipFill rotWithShape="1">
                    <a:blip r:embed="rId104">
                      <a:extLst>
                        <a:ext uri="{28A0092B-C50C-407E-A947-70E740481C1C}">
                          <a14:useLocalDpi xmlns:a14="http://schemas.microsoft.com/office/drawing/2010/main" val="0"/>
                        </a:ext>
                      </a:extLst>
                    </a:blip>
                    <a:srcRect l="2026" t="30491" r="969" b="34626"/>
                    <a:stretch/>
                  </pic:blipFill>
                  <pic:spPr bwMode="auto">
                    <a:xfrm>
                      <a:off x="0" y="0"/>
                      <a:ext cx="2417601" cy="671854"/>
                    </a:xfrm>
                    <a:prstGeom prst="rect">
                      <a:avLst/>
                    </a:prstGeom>
                    <a:ln>
                      <a:noFill/>
                    </a:ln>
                    <a:extLst>
                      <a:ext uri="{53640926-AAD7-44D8-BBD7-CCE9431645EC}">
                        <a14:shadowObscured xmlns:a14="http://schemas.microsoft.com/office/drawing/2010/main"/>
                      </a:ext>
                    </a:extLst>
                  </pic:spPr>
                </pic:pic>
              </a:graphicData>
            </a:graphic>
          </wp:inline>
        </w:drawing>
      </w:r>
    </w:p>
    <w:p w14:paraId="03AB7149" w14:textId="77777777" w:rsidR="00BB6AF9" w:rsidRDefault="00BB6AF9" w:rsidP="00BB6AF9">
      <w:pPr>
        <w:pStyle w:val="a3"/>
        <w:jc w:val="center"/>
      </w:pPr>
      <w:r>
        <w:t xml:space="preserve">Fig. </w:t>
      </w:r>
      <w:r>
        <w:fldChar w:fldCharType="begin"/>
      </w:r>
      <w:r>
        <w:instrText xml:space="preserve"> SEQ Fig. \* ARABIC </w:instrText>
      </w:r>
      <w:r>
        <w:fldChar w:fldCharType="separate"/>
      </w:r>
      <w:r>
        <w:rPr>
          <w:noProof/>
        </w:rPr>
        <w:t>6</w:t>
      </w:r>
      <w:r>
        <w:fldChar w:fldCharType="end"/>
      </w:r>
      <w:r>
        <w:t>.</w:t>
      </w:r>
      <w:r>
        <w:rPr>
          <w:noProof/>
        </w:rPr>
        <w:t xml:space="preserve"> </w:t>
      </w:r>
      <w:r w:rsidRPr="00C34C73">
        <w:rPr>
          <w:noProof/>
        </w:rPr>
        <w:t>Metabolism mode</w:t>
      </w:r>
    </w:p>
    <w:p w14:paraId="63259D83" w14:textId="77777777" w:rsidR="00036553" w:rsidRDefault="00036553" w:rsidP="00E52FC6">
      <w:pPr>
        <w:pStyle w:val="Els-body-text"/>
      </w:pPr>
      <w:r>
        <w:t>Platform restrict the arrival of new machine by block the registration, eliminate the current machine by their quality and owner’s rank. Rank value is initialized to 0 and will be changed by demander’s review after the finish of task:</w:t>
      </w:r>
    </w:p>
    <w:p w14:paraId="351899EF" w14:textId="77777777" w:rsidR="000745B6" w:rsidRDefault="000745B6" w:rsidP="000C1781">
      <w:pPr>
        <w:tabs>
          <w:tab w:val="left" w:pos="800"/>
          <w:tab w:val="left" w:pos="3828"/>
          <w:tab w:val="right" w:pos="4960"/>
        </w:tabs>
      </w:pPr>
      <w:r>
        <w:tab/>
      </w:r>
      <w:r w:rsidRPr="000745B6">
        <w:rPr>
          <w:position w:val="-28"/>
        </w:rPr>
        <w:object w:dxaOrig="2700" w:dyaOrig="700" w14:anchorId="6F2AFC8B">
          <v:shape id="_x0000_i1068" type="#_x0000_t75" style="width:135pt;height:35.25pt" o:ole="">
            <v:imagedata r:id="rId105" o:title=""/>
          </v:shape>
          <o:OLEObject Type="Embed" ProgID="Equation.DSMT4" ShapeID="_x0000_i1068" DrawAspect="Content" ObjectID="_1534955428" r:id="rId106"/>
        </w:object>
      </w:r>
      <w:r>
        <w:t xml:space="preserve"> </w:t>
      </w:r>
      <w:r>
        <w:tab/>
      </w:r>
      <w:r w:rsidR="000C1781" w:rsidRPr="000745B6">
        <w:rPr>
          <w:position w:val="-6"/>
        </w:rPr>
        <w:object w:dxaOrig="499" w:dyaOrig="260" w14:anchorId="5F27441D">
          <v:shape id="_x0000_i1069" type="#_x0000_t75" style="width:24.75pt;height:12.75pt" o:ole="">
            <v:imagedata r:id="rId107" o:title=""/>
          </v:shape>
          <o:OLEObject Type="Embed" ProgID="Equation.DSMT4" ShapeID="_x0000_i1069" DrawAspect="Content" ObjectID="_1534955429" r:id="rId108"/>
        </w:object>
      </w:r>
      <w:r w:rsidR="000C1781">
        <w:tab/>
        <w:t>(35a)</w:t>
      </w:r>
    </w:p>
    <w:p w14:paraId="0BD63C85" w14:textId="77777777" w:rsidR="000C1781" w:rsidRDefault="000C1781" w:rsidP="000C1781">
      <w:pPr>
        <w:tabs>
          <w:tab w:val="left" w:pos="800"/>
          <w:tab w:val="left" w:pos="3828"/>
          <w:tab w:val="right" w:pos="4960"/>
        </w:tabs>
      </w:pPr>
      <w:r>
        <w:tab/>
      </w:r>
      <w:r w:rsidRPr="000C1781">
        <w:rPr>
          <w:position w:val="-16"/>
        </w:rPr>
        <w:object w:dxaOrig="1180" w:dyaOrig="380" w14:anchorId="006CE614">
          <v:shape id="_x0000_i1070" type="#_x0000_t75" style="width:59.25pt;height:18.75pt" o:ole="">
            <v:imagedata r:id="rId109" o:title=""/>
          </v:shape>
          <o:OLEObject Type="Embed" ProgID="Equation.DSMT4" ShapeID="_x0000_i1070" DrawAspect="Content" ObjectID="_1534955430" r:id="rId110"/>
        </w:object>
      </w:r>
      <w:r>
        <w:t xml:space="preserve"> </w:t>
      </w:r>
      <w:r>
        <w:tab/>
      </w:r>
      <w:r>
        <w:tab/>
        <w:t>(35b)</w:t>
      </w:r>
    </w:p>
    <w:p w14:paraId="34DC73DD" w14:textId="77777777" w:rsidR="000C1781" w:rsidRDefault="000C1781" w:rsidP="000C1781">
      <w:pPr>
        <w:tabs>
          <w:tab w:val="left" w:pos="800"/>
          <w:tab w:val="left" w:pos="3828"/>
          <w:tab w:val="right" w:pos="4960"/>
        </w:tabs>
      </w:pPr>
      <w:r>
        <w:tab/>
      </w:r>
      <w:r w:rsidRPr="000C1781">
        <w:rPr>
          <w:position w:val="-14"/>
        </w:rPr>
        <w:object w:dxaOrig="1380" w:dyaOrig="400" w14:anchorId="6CC34310">
          <v:shape id="_x0000_i1071" type="#_x0000_t75" style="width:69pt;height:20.25pt" o:ole="">
            <v:imagedata r:id="rId111" o:title=""/>
          </v:shape>
          <o:OLEObject Type="Embed" ProgID="Equation.DSMT4" ShapeID="_x0000_i1071" DrawAspect="Content" ObjectID="_1534955431" r:id="rId112"/>
        </w:object>
      </w:r>
      <w:r>
        <w:t xml:space="preserve"> </w:t>
      </w:r>
      <w:r>
        <w:tab/>
      </w:r>
      <w:r w:rsidRPr="000C1781">
        <w:rPr>
          <w:position w:val="-6"/>
        </w:rPr>
        <w:object w:dxaOrig="499" w:dyaOrig="260" w14:anchorId="19F0A6B1">
          <v:shape id="_x0000_i1072" type="#_x0000_t75" style="width:24.75pt;height:12.75pt" o:ole="">
            <v:imagedata r:id="rId113" o:title=""/>
          </v:shape>
          <o:OLEObject Type="Embed" ProgID="Equation.DSMT4" ShapeID="_x0000_i1072" DrawAspect="Content" ObjectID="_1534955432" r:id="rId114"/>
        </w:object>
      </w:r>
      <w:r>
        <w:t xml:space="preserve"> </w:t>
      </w:r>
      <w:r>
        <w:tab/>
        <w:t>(35c)</w:t>
      </w:r>
    </w:p>
    <w:p w14:paraId="0855ABF2" w14:textId="77777777" w:rsidR="000745B6" w:rsidRDefault="00036553" w:rsidP="00036553">
      <w:pPr>
        <w:pStyle w:val="Els-body-text"/>
        <w:ind w:firstLine="0"/>
      </w:pPr>
      <w:r w:rsidRPr="00036553">
        <w:t>The change of rank value can be determined by:</w:t>
      </w:r>
    </w:p>
    <w:p w14:paraId="59B22167" w14:textId="77777777" w:rsidR="000C1781" w:rsidRDefault="000C1781" w:rsidP="000C1781">
      <w:pPr>
        <w:tabs>
          <w:tab w:val="center" w:pos="2480"/>
          <w:tab w:val="right" w:pos="4960"/>
        </w:tabs>
      </w:pPr>
      <w:r>
        <w:lastRenderedPageBreak/>
        <w:tab/>
      </w:r>
      <w:r w:rsidRPr="000C1781">
        <w:rPr>
          <w:position w:val="-28"/>
        </w:rPr>
        <w:object w:dxaOrig="3120" w:dyaOrig="780" w14:anchorId="40378647">
          <v:shape id="_x0000_i1073" type="#_x0000_t75" style="width:156pt;height:39pt" o:ole="">
            <v:imagedata r:id="rId115" o:title=""/>
          </v:shape>
          <o:OLEObject Type="Embed" ProgID="Equation.DSMT4" ShapeID="_x0000_i1073" DrawAspect="Content" ObjectID="_1534955433" r:id="rId116"/>
        </w:object>
      </w:r>
      <w:r>
        <w:t xml:space="preserve"> </w:t>
      </w:r>
      <w:r>
        <w:tab/>
        <w:t>(36)</w:t>
      </w:r>
    </w:p>
    <w:p w14:paraId="21B858FE" w14:textId="77777777" w:rsidR="00391FF1" w:rsidRDefault="00391FF1" w:rsidP="00391FF1">
      <w:pPr>
        <w:pStyle w:val="Els-1storder-head"/>
      </w:pPr>
      <w:r w:rsidRPr="00391FF1">
        <w:t>Experiment and result Analysis</w:t>
      </w:r>
    </w:p>
    <w:p w14:paraId="383AC351" w14:textId="77777777" w:rsidR="00ED2D69" w:rsidRPr="00ED2D69" w:rsidRDefault="00ED2D69" w:rsidP="00ED2D69">
      <w:pPr>
        <w:pStyle w:val="Els-body-text"/>
      </w:pPr>
      <w:r>
        <w:t xml:space="preserve">Individuals in the manufacturing ecosystem are: 1) autonomous and self-directed, 2) social, interacting with other entities, 3) controlled by the environment, 4) self-contained. They optimize their multi-objective decision makings to interact with others and the environment, hence, agent-based modeling and simulation (ABMS) </w:t>
      </w:r>
      <w:proofErr w:type="gramStart"/>
      <w:r>
        <w:t>technique[</w:t>
      </w:r>
      <w:proofErr w:type="gramEnd"/>
      <w:r>
        <w:t xml:space="preserve">14,15] is suitable for the study in such </w:t>
      </w:r>
      <w:ins w:id="146" w:author="Vic" w:date="2016-09-08T23:00:00Z">
        <w:r w:rsidR="008B5387">
          <w:t xml:space="preserve">a </w:t>
        </w:r>
      </w:ins>
      <w:r>
        <w:t>complex system.</w:t>
      </w:r>
      <w:del w:id="147" w:author="Vic" w:date="2016-09-08T23:01:00Z">
        <w:r w:rsidDel="008B5387">
          <w:delText xml:space="preserve"> With the help of</w:delText>
        </w:r>
      </w:del>
      <w:ins w:id="148" w:author="Vic" w:date="2016-09-08T23:01:00Z">
        <w:r w:rsidR="008B5387">
          <w:t xml:space="preserve"> </w:t>
        </w:r>
      </w:ins>
      <w:r>
        <w:t xml:space="preserve"> Repast </w:t>
      </w:r>
      <w:proofErr w:type="spellStart"/>
      <w:r>
        <w:t>Simphony</w:t>
      </w:r>
      <w:proofErr w:type="spellEnd"/>
      <w:ins w:id="149" w:author="Vic" w:date="2016-09-08T23:00:00Z">
        <w:r w:rsidR="008B5387">
          <w:t xml:space="preserve"> </w:t>
        </w:r>
      </w:ins>
      <w:r>
        <w:t>[16] package</w:t>
      </w:r>
      <w:ins w:id="150" w:author="Vic" w:date="2016-09-08T23:01:00Z">
        <w:r w:rsidR="008B5387">
          <w:t xml:space="preserve"> was utilized</w:t>
        </w:r>
      </w:ins>
      <w:del w:id="151" w:author="Vic" w:date="2016-09-08T23:01:00Z">
        <w:r w:rsidDel="008B5387">
          <w:delText>, we realized the ecosystem model and performed some experiments with it</w:delText>
        </w:r>
      </w:del>
      <w:ins w:id="152" w:author="Vic" w:date="2016-09-08T23:01:00Z">
        <w:r w:rsidR="008B5387">
          <w:t xml:space="preserve"> in this experiment</w:t>
        </w:r>
      </w:ins>
      <w:r>
        <w:t>.</w:t>
      </w:r>
    </w:p>
    <w:p w14:paraId="4163D95C" w14:textId="77777777" w:rsidR="00E52FC6" w:rsidRDefault="00D426CB" w:rsidP="00D426CB">
      <w:pPr>
        <w:pStyle w:val="Els-2ndorder-head"/>
      </w:pPr>
      <w:r w:rsidRPr="00D426CB">
        <w:t>Experiments</w:t>
      </w:r>
    </w:p>
    <w:p w14:paraId="2E967D95" w14:textId="77777777" w:rsidR="00B57F05" w:rsidRDefault="00ED2D69" w:rsidP="00ED2D69">
      <w:pPr>
        <w:pStyle w:val="Els-body-text"/>
      </w:pPr>
      <w:del w:id="153" w:author="Vic" w:date="2016-09-08T23:02:00Z">
        <w:r w:rsidDel="008B5387">
          <w:delText xml:space="preserve">We use the </w:delText>
        </w:r>
      </w:del>
      <w:proofErr w:type="spellStart"/>
      <w:r>
        <w:t>RanGen</w:t>
      </w:r>
      <w:proofErr w:type="spellEnd"/>
      <w:ins w:id="154" w:author="Vic" w:date="2016-09-08T23:02:00Z">
        <w:r w:rsidR="008B5387">
          <w:t xml:space="preserve"> </w:t>
        </w:r>
      </w:ins>
      <w:r>
        <w:t xml:space="preserve">[17] </w:t>
      </w:r>
      <w:ins w:id="155" w:author="Vic" w:date="2016-09-08T23:02:00Z">
        <w:r w:rsidR="008B5387">
          <w:t xml:space="preserve">was used </w:t>
        </w:r>
      </w:ins>
      <w:r>
        <w:t xml:space="preserve">to generate order dataset in the well-known Patterson format with the parameters </w:t>
      </w:r>
      <w:del w:id="156" w:author="Vic" w:date="2016-09-08T23:02:00Z">
        <w:r w:rsidDel="008B5387">
          <w:delText xml:space="preserve">setting </w:delText>
        </w:r>
      </w:del>
      <w:r>
        <w:t>listed in Tab. 2.</w:t>
      </w:r>
      <w:r w:rsidR="00732A12">
        <w:t xml:space="preserve"> </w:t>
      </w:r>
      <w:r w:rsidR="00732A12">
        <w:rPr>
          <w:szCs w:val="16"/>
        </w:rPr>
        <w:t>F</w:t>
      </w:r>
      <w:r w:rsidR="00732A12" w:rsidRPr="00732A12">
        <w:rPr>
          <w:szCs w:val="16"/>
        </w:rPr>
        <w:t xml:space="preserve">irst 5 parameters are defined in [17], </w:t>
      </w:r>
      <m:oMath>
        <m:r>
          <w:rPr>
            <w:rFonts w:ascii="Cambria Math" w:hAnsi="Cambria Math"/>
            <w:szCs w:val="16"/>
          </w:rPr>
          <m:t>λ</m:t>
        </m:r>
      </m:oMath>
      <w:r w:rsidR="00732A12" w:rsidRPr="00732A12">
        <w:rPr>
          <w:szCs w:val="16"/>
        </w:rPr>
        <w:t xml:space="preserve"> is the parameters of the arrival of user in simulation, </w:t>
      </w:r>
      <m:oMath>
        <m:sSub>
          <m:sSubPr>
            <m:ctrlPr>
              <w:rPr>
                <w:rFonts w:ascii="Cambria Math" w:hAnsi="Cambria Math"/>
                <w:i/>
                <w:szCs w:val="16"/>
              </w:rPr>
            </m:ctrlPr>
          </m:sSubPr>
          <m:e>
            <m:r>
              <w:rPr>
                <w:rFonts w:ascii="Cambria Math" w:hAnsi="Cambria Math"/>
                <w:szCs w:val="16"/>
              </w:rPr>
              <m:t>C</m:t>
            </m:r>
          </m:e>
          <m:sub>
            <m:r>
              <w:rPr>
                <w:rFonts w:ascii="Cambria Math" w:hAnsi="Cambria Math"/>
                <w:szCs w:val="16"/>
              </w:rPr>
              <m:t>k,0</m:t>
            </m:r>
          </m:sub>
        </m:sSub>
      </m:oMath>
      <w:r w:rsidR="00732A12" w:rsidRPr="00732A12">
        <w:rPr>
          <w:szCs w:val="16"/>
        </w:rPr>
        <w:t xml:space="preserve"> is the initial capacity for </w:t>
      </w:r>
      <m:oMath>
        <m:r>
          <w:rPr>
            <w:rFonts w:ascii="Cambria Math" w:hAnsi="Cambria Math"/>
            <w:szCs w:val="16"/>
          </w:rPr>
          <m:t>m</m:t>
        </m:r>
        <m:sSub>
          <m:sSubPr>
            <m:ctrlPr>
              <w:rPr>
                <w:rFonts w:ascii="Cambria Math" w:hAnsi="Cambria Math"/>
                <w:i/>
                <w:szCs w:val="16"/>
              </w:rPr>
            </m:ctrlPr>
          </m:sSubPr>
          <m:e>
            <m:r>
              <w:rPr>
                <w:rFonts w:ascii="Cambria Math" w:hAnsi="Cambria Math"/>
                <w:szCs w:val="16"/>
              </w:rPr>
              <m:t>r</m:t>
            </m:r>
          </m:e>
          <m:sub>
            <m:r>
              <w:rPr>
                <w:rFonts w:ascii="Cambria Math" w:hAnsi="Cambria Math"/>
                <w:szCs w:val="16"/>
              </w:rPr>
              <m:t>k</m:t>
            </m:r>
          </m:sub>
        </m:sSub>
      </m:oMath>
      <w:r w:rsidR="00E940B6">
        <w:rPr>
          <w:rFonts w:hint="eastAsia"/>
          <w:szCs w:val="16"/>
        </w:rPr>
        <w:t>.</w:t>
      </w:r>
    </w:p>
    <w:p w14:paraId="5E5C8AD4" w14:textId="77777777" w:rsidR="00B57F05" w:rsidRDefault="00ED2D69" w:rsidP="00ED2D69">
      <w:pPr>
        <w:pStyle w:val="Els-body-text"/>
      </w:pPr>
      <w:r w:rsidRPr="00ED2D69">
        <w:t xml:space="preserve">We assume </w:t>
      </w:r>
      <w:ins w:id="157" w:author="Vic" w:date="2016-09-08T23:02:00Z">
        <w:r w:rsidR="008B5387">
          <w:t xml:space="preserve">that </w:t>
        </w:r>
      </w:ins>
      <w:r w:rsidRPr="00ED2D69">
        <w:t>provider</w:t>
      </w:r>
      <w:ins w:id="158" w:author="Vic" w:date="2016-09-08T23:02:00Z">
        <w:r w:rsidR="008B5387">
          <w:t>s</w:t>
        </w:r>
      </w:ins>
      <w:r w:rsidRPr="00ED2D69">
        <w:t xml:space="preserve"> and demander</w:t>
      </w:r>
      <w:ins w:id="159" w:author="Vic" w:date="2016-09-08T23:02:00Z">
        <w:r w:rsidR="008B5387">
          <w:t>s</w:t>
        </w:r>
      </w:ins>
      <w:r w:rsidRPr="00ED2D69">
        <w:t xml:space="preserve"> are arriving as the </w:t>
      </w:r>
      <w:r>
        <w:t xml:space="preserve">Poisson process, in order to make sure the coming need resource capacity rate will not exceed the </w:t>
      </w:r>
      <w:ins w:id="160" w:author="Vic" w:date="2016-09-08T23:03:00Z">
        <w:r w:rsidR="008B5387">
          <w:t xml:space="preserve">average </w:t>
        </w:r>
      </w:ins>
      <w:r>
        <w:t xml:space="preserve">coming resource capacity rate </w:t>
      </w:r>
      <w:del w:id="161" w:author="Vic" w:date="2016-09-08T23:03:00Z">
        <w:r w:rsidDel="008B5387">
          <w:delText xml:space="preserve">in average </w:delText>
        </w:r>
      </w:del>
      <w:r>
        <w:t xml:space="preserve">to prevent </w:t>
      </w:r>
      <w:del w:id="162" w:author="Vic" w:date="2016-09-08T23:03:00Z">
        <w:r w:rsidDel="008B5387">
          <w:delText xml:space="preserve">the </w:delText>
        </w:r>
      </w:del>
      <w:r>
        <w:t xml:space="preserve">task explosion, </w:t>
      </w:r>
      <w:r w:rsidR="00732A12">
        <w:t>and we</w:t>
      </w:r>
      <w:r>
        <w:t xml:space="preserve"> make sure that</w:t>
      </w:r>
      <w:ins w:id="163" w:author="Vic" w:date="2016-09-08T23:03:00Z">
        <w:r w:rsidR="001B7A7C">
          <w:t>,</w:t>
        </w:r>
      </w:ins>
      <w:del w:id="164" w:author="Vic" w:date="2016-09-08T23:03:00Z">
        <w:r w:rsidDel="001B7A7C">
          <w:delText>:</w:delText>
        </w:r>
      </w:del>
    </w:p>
    <w:p w14:paraId="1F46CEB8" w14:textId="77777777" w:rsidR="0043579B" w:rsidRDefault="0043579B" w:rsidP="0043579B">
      <w:pPr>
        <w:tabs>
          <w:tab w:val="center" w:pos="2410"/>
          <w:tab w:val="right" w:pos="4960"/>
        </w:tabs>
      </w:pPr>
      <w:r>
        <w:tab/>
      </w:r>
      <w:r w:rsidRPr="0043579B">
        <w:rPr>
          <w:position w:val="-12"/>
        </w:rPr>
        <w:object w:dxaOrig="2040" w:dyaOrig="360" w14:anchorId="2D27318E">
          <v:shape id="_x0000_i1074" type="#_x0000_t75" style="width:102pt;height:18pt" o:ole="">
            <v:imagedata r:id="rId117" o:title=""/>
          </v:shape>
          <o:OLEObject Type="Embed" ProgID="Equation.DSMT4" ShapeID="_x0000_i1074" DrawAspect="Content" ObjectID="_1534955434" r:id="rId118"/>
        </w:object>
      </w:r>
      <w:r>
        <w:t xml:space="preserve"> </w:t>
      </w:r>
      <w:r>
        <w:tab/>
        <w:t>(37)</w:t>
      </w:r>
    </w:p>
    <w:p w14:paraId="7A752B4D" w14:textId="77777777" w:rsidR="00E940B6" w:rsidRDefault="00E940B6" w:rsidP="00E940B6">
      <w:pPr>
        <w:pStyle w:val="a3"/>
        <w:keepNext/>
      </w:pPr>
      <w:r>
        <w:t xml:space="preserve">Table </w:t>
      </w:r>
      <w:r>
        <w:fldChar w:fldCharType="begin"/>
      </w:r>
      <w:r>
        <w:instrText xml:space="preserve"> SEQ Table \* ARABIC </w:instrText>
      </w:r>
      <w:r>
        <w:fldChar w:fldCharType="separate"/>
      </w:r>
      <w:r>
        <w:rPr>
          <w:noProof/>
        </w:rPr>
        <w:t>2</w:t>
      </w:r>
      <w:r>
        <w:fldChar w:fldCharType="end"/>
      </w:r>
      <w:r>
        <w:t>.</w:t>
      </w:r>
      <w:r>
        <w:rPr>
          <w:noProof/>
        </w:rPr>
        <w:t xml:space="preserve"> </w:t>
      </w:r>
      <w:r w:rsidRPr="00681662">
        <w:rPr>
          <w:noProof/>
        </w:rPr>
        <w:t>Order generating parameters setting</w:t>
      </w:r>
    </w:p>
    <w:tbl>
      <w:tblPr>
        <w:tblStyle w:val="af5"/>
        <w:tblW w:w="5000"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475"/>
        <w:gridCol w:w="512"/>
        <w:gridCol w:w="633"/>
        <w:gridCol w:w="460"/>
        <w:gridCol w:w="507"/>
        <w:gridCol w:w="524"/>
        <w:gridCol w:w="507"/>
        <w:gridCol w:w="507"/>
        <w:gridCol w:w="883"/>
      </w:tblGrid>
      <w:tr w:rsidR="00E940B6" w:rsidRPr="006D0FC4" w14:paraId="5BF14607" w14:textId="77777777" w:rsidTr="008D6F1F">
        <w:trPr>
          <w:jc w:val="center"/>
        </w:trPr>
        <w:tc>
          <w:tcPr>
            <w:tcW w:w="474" w:type="pct"/>
            <w:tcBorders>
              <w:bottom w:val="single" w:sz="4" w:space="0" w:color="auto"/>
            </w:tcBorders>
            <w:vAlign w:val="center"/>
          </w:tcPr>
          <w:p w14:paraId="7C0B2D98" w14:textId="77777777" w:rsidR="00E940B6" w:rsidRPr="006D0FC4" w:rsidRDefault="00B12BDA" w:rsidP="008D6F1F">
            <w:pPr>
              <w:pStyle w:val="Els-body-text"/>
              <w:ind w:firstLine="0"/>
              <w:jc w:val="center"/>
              <w:rPr>
                <w:i/>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α</m:t>
                    </m:r>
                  </m:sub>
                </m:sSub>
              </m:oMath>
            </m:oMathPara>
          </w:p>
        </w:tc>
        <w:tc>
          <w:tcPr>
            <w:tcW w:w="511" w:type="pct"/>
            <w:tcBorders>
              <w:bottom w:val="single" w:sz="4" w:space="0" w:color="auto"/>
            </w:tcBorders>
            <w:vAlign w:val="center"/>
          </w:tcPr>
          <w:p w14:paraId="53E10D8A" w14:textId="77777777" w:rsidR="00E940B6" w:rsidRPr="006D0FC4" w:rsidRDefault="00E940B6" w:rsidP="008D6F1F">
            <w:pPr>
              <w:pStyle w:val="Els-body-text"/>
              <w:ind w:firstLine="0"/>
              <w:jc w:val="center"/>
              <w:rPr>
                <w:sz w:val="16"/>
                <w:szCs w:val="12"/>
              </w:rPr>
            </w:pPr>
            <w:r w:rsidRPr="006D0FC4">
              <w:rPr>
                <w:rFonts w:hint="eastAsia"/>
                <w:sz w:val="16"/>
                <w:szCs w:val="12"/>
              </w:rPr>
              <w:t>OS</w:t>
            </w:r>
          </w:p>
        </w:tc>
        <w:tc>
          <w:tcPr>
            <w:tcW w:w="632" w:type="pct"/>
            <w:tcBorders>
              <w:bottom w:val="single" w:sz="4" w:space="0" w:color="auto"/>
            </w:tcBorders>
            <w:vAlign w:val="center"/>
          </w:tcPr>
          <w:p w14:paraId="7BD14191" w14:textId="77777777" w:rsidR="00E940B6" w:rsidRPr="006D0FC4" w:rsidRDefault="00E940B6" w:rsidP="008D6F1F">
            <w:pPr>
              <w:pStyle w:val="Els-body-text"/>
              <w:ind w:firstLine="0"/>
              <w:jc w:val="center"/>
              <w:rPr>
                <w:sz w:val="16"/>
                <w:szCs w:val="12"/>
              </w:rPr>
            </w:pPr>
            <w:r w:rsidRPr="006D0FC4">
              <w:rPr>
                <w:rFonts w:hint="eastAsia"/>
                <w:sz w:val="16"/>
                <w:szCs w:val="12"/>
              </w:rPr>
              <w:t>CI</w:t>
            </w:r>
          </w:p>
        </w:tc>
        <w:tc>
          <w:tcPr>
            <w:tcW w:w="459" w:type="pct"/>
            <w:tcBorders>
              <w:bottom w:val="single" w:sz="4" w:space="0" w:color="auto"/>
            </w:tcBorders>
            <w:vAlign w:val="center"/>
          </w:tcPr>
          <w:p w14:paraId="25CD6119" w14:textId="77777777" w:rsidR="00E940B6" w:rsidRPr="006D0FC4" w:rsidRDefault="00B12BDA" w:rsidP="008D6F1F">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n</m:t>
                    </m:r>
                  </m:e>
                  <m:sub>
                    <m:r>
                      <w:rPr>
                        <w:rFonts w:ascii="Cambria Math" w:hAnsi="Cambria Math"/>
                        <w:sz w:val="16"/>
                        <w:szCs w:val="12"/>
                      </w:rPr>
                      <m:t>r</m:t>
                    </m:r>
                  </m:sub>
                </m:sSub>
              </m:oMath>
            </m:oMathPara>
          </w:p>
        </w:tc>
        <w:tc>
          <w:tcPr>
            <w:tcW w:w="506" w:type="pct"/>
            <w:tcBorders>
              <w:bottom w:val="single" w:sz="4" w:space="0" w:color="auto"/>
            </w:tcBorders>
            <w:vAlign w:val="center"/>
          </w:tcPr>
          <w:p w14:paraId="5312B4A7" w14:textId="77777777" w:rsidR="00E940B6" w:rsidRPr="006D0FC4" w:rsidRDefault="00E940B6" w:rsidP="008D6F1F">
            <w:pPr>
              <w:pStyle w:val="Els-body-text"/>
              <w:ind w:firstLine="0"/>
              <w:jc w:val="center"/>
              <w:rPr>
                <w:sz w:val="16"/>
                <w:szCs w:val="12"/>
              </w:rPr>
            </w:pPr>
            <w:r w:rsidRPr="006D0FC4">
              <w:rPr>
                <w:rFonts w:hint="eastAsia"/>
                <w:sz w:val="16"/>
                <w:szCs w:val="12"/>
              </w:rPr>
              <w:t>RF</w:t>
            </w:r>
          </w:p>
        </w:tc>
        <w:tc>
          <w:tcPr>
            <w:tcW w:w="523" w:type="pct"/>
            <w:tcBorders>
              <w:bottom w:val="single" w:sz="4" w:space="0" w:color="auto"/>
            </w:tcBorders>
            <w:vAlign w:val="center"/>
          </w:tcPr>
          <w:p w14:paraId="0FA949D5" w14:textId="77777777" w:rsidR="00E940B6" w:rsidRPr="006D0FC4" w:rsidRDefault="00E940B6" w:rsidP="008D6F1F">
            <w:pPr>
              <w:pStyle w:val="Els-body-text"/>
              <w:ind w:firstLine="0"/>
              <w:jc w:val="center"/>
              <w:rPr>
                <w:sz w:val="16"/>
                <w:szCs w:val="12"/>
              </w:rPr>
            </w:pPr>
            <w:r w:rsidRPr="006D0FC4">
              <w:rPr>
                <w:rFonts w:hint="eastAsia"/>
                <w:sz w:val="16"/>
                <w:szCs w:val="12"/>
              </w:rPr>
              <w:t>RC</w:t>
            </w:r>
          </w:p>
        </w:tc>
        <w:tc>
          <w:tcPr>
            <w:tcW w:w="506" w:type="pct"/>
            <w:tcBorders>
              <w:bottom w:val="single" w:sz="4" w:space="0" w:color="auto"/>
            </w:tcBorders>
            <w:vAlign w:val="center"/>
          </w:tcPr>
          <w:p w14:paraId="6C8217B7" w14:textId="77777777" w:rsidR="00E940B6" w:rsidRPr="006D0FC4" w:rsidRDefault="00B12BDA" w:rsidP="008D6F1F">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d</m:t>
                    </m:r>
                  </m:sub>
                </m:sSub>
              </m:oMath>
            </m:oMathPara>
          </w:p>
        </w:tc>
        <w:tc>
          <w:tcPr>
            <w:tcW w:w="506" w:type="pct"/>
            <w:tcBorders>
              <w:bottom w:val="single" w:sz="4" w:space="0" w:color="auto"/>
            </w:tcBorders>
            <w:vAlign w:val="center"/>
          </w:tcPr>
          <w:p w14:paraId="55D4AF2E" w14:textId="77777777" w:rsidR="00E940B6" w:rsidRPr="006D0FC4" w:rsidRDefault="00B12BDA" w:rsidP="008D6F1F">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λ</m:t>
                    </m:r>
                  </m:e>
                  <m:sub>
                    <m:r>
                      <w:rPr>
                        <w:rFonts w:ascii="Cambria Math" w:hAnsi="Cambria Math"/>
                        <w:sz w:val="16"/>
                        <w:szCs w:val="12"/>
                      </w:rPr>
                      <m:t>p</m:t>
                    </m:r>
                  </m:sub>
                </m:sSub>
              </m:oMath>
            </m:oMathPara>
          </w:p>
        </w:tc>
        <w:tc>
          <w:tcPr>
            <w:tcW w:w="882" w:type="pct"/>
            <w:tcBorders>
              <w:bottom w:val="single" w:sz="4" w:space="0" w:color="auto"/>
            </w:tcBorders>
            <w:vAlign w:val="center"/>
          </w:tcPr>
          <w:p w14:paraId="5B516089" w14:textId="77777777" w:rsidR="00E940B6" w:rsidRPr="006D0FC4" w:rsidRDefault="00B12BDA" w:rsidP="008D6F1F">
            <w:pPr>
              <w:pStyle w:val="Els-body-text"/>
              <w:ind w:firstLine="0"/>
              <w:jc w:val="center"/>
              <w:rPr>
                <w:sz w:val="16"/>
                <w:szCs w:val="12"/>
              </w:rPr>
            </w:pPr>
            <m:oMathPara>
              <m:oMath>
                <m:sSub>
                  <m:sSubPr>
                    <m:ctrlPr>
                      <w:rPr>
                        <w:rFonts w:ascii="Cambria Math" w:hAnsi="Cambria Math"/>
                        <w:i/>
                        <w:sz w:val="16"/>
                        <w:szCs w:val="12"/>
                      </w:rPr>
                    </m:ctrlPr>
                  </m:sSubPr>
                  <m:e>
                    <m:r>
                      <w:rPr>
                        <w:rFonts w:ascii="Cambria Math" w:hAnsi="Cambria Math"/>
                        <w:sz w:val="16"/>
                        <w:szCs w:val="12"/>
                      </w:rPr>
                      <m:t>C</m:t>
                    </m:r>
                  </m:e>
                  <m:sub>
                    <m:r>
                      <w:rPr>
                        <w:rFonts w:ascii="Cambria Math" w:hAnsi="Cambria Math"/>
                        <w:sz w:val="16"/>
                        <w:szCs w:val="12"/>
                      </w:rPr>
                      <m:t>k,0</m:t>
                    </m:r>
                  </m:sub>
                </m:sSub>
              </m:oMath>
            </m:oMathPara>
          </w:p>
        </w:tc>
      </w:tr>
      <w:tr w:rsidR="00E940B6" w:rsidRPr="006D0FC4" w14:paraId="039D14F3" w14:textId="77777777" w:rsidTr="008D6F1F">
        <w:trPr>
          <w:jc w:val="center"/>
        </w:trPr>
        <w:tc>
          <w:tcPr>
            <w:tcW w:w="474" w:type="pct"/>
            <w:tcBorders>
              <w:top w:val="single" w:sz="4" w:space="0" w:color="auto"/>
            </w:tcBorders>
            <w:vAlign w:val="center"/>
          </w:tcPr>
          <w:p w14:paraId="521867B6" w14:textId="77777777" w:rsidR="00E940B6" w:rsidRPr="006D0FC4" w:rsidRDefault="00E940B6" w:rsidP="008D6F1F">
            <w:pPr>
              <w:pStyle w:val="Els-body-text"/>
              <w:ind w:firstLine="0"/>
              <w:jc w:val="center"/>
              <w:rPr>
                <w:sz w:val="16"/>
                <w:szCs w:val="12"/>
              </w:rPr>
            </w:pPr>
            <w:r w:rsidRPr="006D0FC4">
              <w:rPr>
                <w:rFonts w:hint="eastAsia"/>
                <w:sz w:val="16"/>
                <w:szCs w:val="12"/>
              </w:rPr>
              <w:t>10</w:t>
            </w:r>
          </w:p>
        </w:tc>
        <w:tc>
          <w:tcPr>
            <w:tcW w:w="511" w:type="pct"/>
            <w:tcBorders>
              <w:top w:val="single" w:sz="4" w:space="0" w:color="auto"/>
            </w:tcBorders>
            <w:vAlign w:val="center"/>
          </w:tcPr>
          <w:p w14:paraId="0D4FA3E9" w14:textId="77777777" w:rsidR="00E940B6" w:rsidRPr="006D0FC4" w:rsidRDefault="00E940B6" w:rsidP="008D6F1F">
            <w:pPr>
              <w:pStyle w:val="Els-body-text"/>
              <w:ind w:firstLine="0"/>
              <w:jc w:val="center"/>
              <w:rPr>
                <w:sz w:val="16"/>
                <w:szCs w:val="12"/>
              </w:rPr>
            </w:pPr>
            <w:r w:rsidRPr="006D0FC4">
              <w:rPr>
                <w:rFonts w:hint="eastAsia"/>
                <w:sz w:val="16"/>
                <w:szCs w:val="12"/>
              </w:rPr>
              <w:t>0.3</w:t>
            </w:r>
          </w:p>
        </w:tc>
        <w:tc>
          <w:tcPr>
            <w:tcW w:w="632" w:type="pct"/>
            <w:tcBorders>
              <w:top w:val="single" w:sz="4" w:space="0" w:color="auto"/>
            </w:tcBorders>
            <w:vAlign w:val="center"/>
          </w:tcPr>
          <w:p w14:paraId="434FDF9C" w14:textId="77777777" w:rsidR="00E940B6" w:rsidRPr="006D0FC4" w:rsidRDefault="00E940B6" w:rsidP="008D6F1F">
            <w:pPr>
              <w:pStyle w:val="Els-body-text"/>
              <w:ind w:firstLine="0"/>
              <w:jc w:val="center"/>
              <w:rPr>
                <w:sz w:val="16"/>
                <w:szCs w:val="12"/>
              </w:rPr>
            </w:pPr>
            <w:r w:rsidRPr="006D0FC4">
              <w:rPr>
                <w:rFonts w:hint="eastAsia"/>
                <w:sz w:val="16"/>
                <w:szCs w:val="12"/>
              </w:rPr>
              <w:t>[</w:t>
            </w:r>
            <w:r w:rsidRPr="006D0FC4">
              <w:rPr>
                <w:sz w:val="16"/>
                <w:szCs w:val="12"/>
              </w:rPr>
              <w:t>2,3</w:t>
            </w:r>
            <w:r w:rsidRPr="006D0FC4">
              <w:rPr>
                <w:rFonts w:hint="eastAsia"/>
                <w:sz w:val="16"/>
                <w:szCs w:val="12"/>
              </w:rPr>
              <w:t>]</w:t>
            </w:r>
          </w:p>
        </w:tc>
        <w:tc>
          <w:tcPr>
            <w:tcW w:w="459" w:type="pct"/>
            <w:tcBorders>
              <w:top w:val="single" w:sz="4" w:space="0" w:color="auto"/>
            </w:tcBorders>
            <w:vAlign w:val="center"/>
          </w:tcPr>
          <w:p w14:paraId="6A4245D3" w14:textId="77777777" w:rsidR="00E940B6" w:rsidRPr="006D0FC4" w:rsidRDefault="00E940B6" w:rsidP="008D6F1F">
            <w:pPr>
              <w:pStyle w:val="Els-body-text"/>
              <w:ind w:firstLine="0"/>
              <w:jc w:val="center"/>
              <w:rPr>
                <w:sz w:val="16"/>
                <w:szCs w:val="12"/>
              </w:rPr>
            </w:pPr>
            <w:r w:rsidRPr="006D0FC4">
              <w:rPr>
                <w:rFonts w:hint="eastAsia"/>
                <w:sz w:val="16"/>
                <w:szCs w:val="12"/>
              </w:rPr>
              <w:t>12</w:t>
            </w:r>
          </w:p>
        </w:tc>
        <w:tc>
          <w:tcPr>
            <w:tcW w:w="506" w:type="pct"/>
            <w:tcBorders>
              <w:top w:val="single" w:sz="4" w:space="0" w:color="auto"/>
            </w:tcBorders>
            <w:vAlign w:val="center"/>
          </w:tcPr>
          <w:p w14:paraId="0B7DADE9" w14:textId="77777777" w:rsidR="00E940B6" w:rsidRPr="006D0FC4" w:rsidRDefault="00E940B6" w:rsidP="008D6F1F">
            <w:pPr>
              <w:pStyle w:val="Els-body-text"/>
              <w:ind w:firstLine="0"/>
              <w:jc w:val="center"/>
              <w:rPr>
                <w:sz w:val="16"/>
                <w:szCs w:val="12"/>
              </w:rPr>
            </w:pPr>
            <w:r w:rsidRPr="006D0FC4">
              <w:rPr>
                <w:rFonts w:hint="eastAsia"/>
                <w:sz w:val="16"/>
                <w:szCs w:val="12"/>
              </w:rPr>
              <w:t>0.3</w:t>
            </w:r>
          </w:p>
        </w:tc>
        <w:tc>
          <w:tcPr>
            <w:tcW w:w="523" w:type="pct"/>
            <w:tcBorders>
              <w:top w:val="single" w:sz="4" w:space="0" w:color="auto"/>
            </w:tcBorders>
            <w:vAlign w:val="center"/>
          </w:tcPr>
          <w:p w14:paraId="6F857997" w14:textId="77777777" w:rsidR="00E940B6" w:rsidRPr="006D0FC4" w:rsidRDefault="00E940B6" w:rsidP="008D6F1F">
            <w:pPr>
              <w:pStyle w:val="Els-body-text"/>
              <w:ind w:firstLine="0"/>
              <w:jc w:val="center"/>
              <w:rPr>
                <w:sz w:val="16"/>
                <w:szCs w:val="12"/>
              </w:rPr>
            </w:pPr>
            <w:r w:rsidRPr="006D0FC4">
              <w:rPr>
                <w:rFonts w:hint="eastAsia"/>
                <w:sz w:val="16"/>
                <w:szCs w:val="12"/>
              </w:rPr>
              <w:t>0.5</w:t>
            </w:r>
          </w:p>
        </w:tc>
        <w:tc>
          <w:tcPr>
            <w:tcW w:w="506" w:type="pct"/>
            <w:tcBorders>
              <w:top w:val="single" w:sz="4" w:space="0" w:color="auto"/>
            </w:tcBorders>
            <w:vAlign w:val="center"/>
          </w:tcPr>
          <w:p w14:paraId="6E968DAA" w14:textId="77777777" w:rsidR="00E940B6" w:rsidRPr="006D0FC4" w:rsidRDefault="00E940B6" w:rsidP="008D6F1F">
            <w:pPr>
              <w:pStyle w:val="Els-body-text"/>
              <w:ind w:firstLine="0"/>
              <w:jc w:val="center"/>
              <w:rPr>
                <w:sz w:val="16"/>
                <w:szCs w:val="12"/>
              </w:rPr>
            </w:pPr>
            <w:r w:rsidRPr="006D0FC4">
              <w:rPr>
                <w:rFonts w:hint="eastAsia"/>
                <w:sz w:val="16"/>
                <w:szCs w:val="12"/>
              </w:rPr>
              <w:t>0.2</w:t>
            </w:r>
          </w:p>
        </w:tc>
        <w:tc>
          <w:tcPr>
            <w:tcW w:w="506" w:type="pct"/>
            <w:tcBorders>
              <w:top w:val="single" w:sz="4" w:space="0" w:color="auto"/>
            </w:tcBorders>
            <w:vAlign w:val="center"/>
          </w:tcPr>
          <w:p w14:paraId="20C59DAF" w14:textId="77777777" w:rsidR="00E940B6" w:rsidRPr="006D0FC4" w:rsidRDefault="00E940B6" w:rsidP="008D6F1F">
            <w:pPr>
              <w:pStyle w:val="Els-body-text"/>
              <w:ind w:firstLine="0"/>
              <w:jc w:val="center"/>
              <w:rPr>
                <w:sz w:val="16"/>
                <w:szCs w:val="12"/>
              </w:rPr>
            </w:pPr>
            <w:r w:rsidRPr="006D0FC4">
              <w:rPr>
                <w:rFonts w:hint="eastAsia"/>
                <w:sz w:val="16"/>
                <w:szCs w:val="12"/>
              </w:rPr>
              <w:t>0.3</w:t>
            </w:r>
          </w:p>
        </w:tc>
        <w:tc>
          <w:tcPr>
            <w:tcW w:w="882" w:type="pct"/>
            <w:tcBorders>
              <w:top w:val="single" w:sz="4" w:space="0" w:color="auto"/>
            </w:tcBorders>
            <w:vAlign w:val="center"/>
          </w:tcPr>
          <w:p w14:paraId="583EFDD7" w14:textId="77777777" w:rsidR="00E940B6" w:rsidRPr="006D0FC4" w:rsidRDefault="00E940B6" w:rsidP="008D6F1F">
            <w:pPr>
              <w:pStyle w:val="Els-body-text"/>
              <w:ind w:firstLine="0"/>
              <w:jc w:val="center"/>
              <w:rPr>
                <w:sz w:val="16"/>
                <w:szCs w:val="12"/>
              </w:rPr>
            </w:pPr>
            <w:r w:rsidRPr="006D0FC4">
              <w:rPr>
                <w:rFonts w:hint="eastAsia"/>
                <w:sz w:val="16"/>
                <w:szCs w:val="12"/>
              </w:rPr>
              <w:t>[</w:t>
            </w:r>
            <w:r w:rsidRPr="006D0FC4">
              <w:rPr>
                <w:sz w:val="16"/>
                <w:szCs w:val="12"/>
              </w:rPr>
              <w:t>20,30</w:t>
            </w:r>
            <w:r w:rsidRPr="006D0FC4">
              <w:rPr>
                <w:rFonts w:hint="eastAsia"/>
                <w:sz w:val="16"/>
                <w:szCs w:val="12"/>
              </w:rPr>
              <w:t>]</w:t>
            </w:r>
          </w:p>
        </w:tc>
      </w:tr>
    </w:tbl>
    <w:p w14:paraId="3C395AB6" w14:textId="77777777" w:rsidR="005C05B3" w:rsidRDefault="0043579B" w:rsidP="0043579B">
      <w:pPr>
        <w:pStyle w:val="Els-body-text"/>
      </w:pPr>
      <w:r>
        <w:t xml:space="preserve">We design experiments in groups to validate incubation, outsourcing and metabolism mode Tab. 3, 10 datasets represent </w:t>
      </w:r>
      <w:commentRangeStart w:id="165"/>
      <w:r>
        <w:t xml:space="preserve">10 types of orders, </w:t>
      </w:r>
      <w:r w:rsidR="00B11B61">
        <w:t>and each</w:t>
      </w:r>
      <w:r>
        <w:t xml:space="preserve"> of them contains 10 tasks with different configuration on 12 types of resources to perform with.</w:t>
      </w:r>
      <w:commentRangeEnd w:id="165"/>
      <w:r w:rsidR="001B7A7C">
        <w:rPr>
          <w:rStyle w:val="ad"/>
          <w:lang w:val="en-GB"/>
        </w:rPr>
        <w:commentReference w:id="165"/>
      </w:r>
    </w:p>
    <w:p w14:paraId="7F59C6F0" w14:textId="77777777" w:rsidR="005C05B3" w:rsidRDefault="005C05B3" w:rsidP="005C05B3">
      <w:pPr>
        <w:pStyle w:val="a3"/>
        <w:keepNext/>
      </w:pPr>
      <w:r>
        <w:t xml:space="preserve">Table </w:t>
      </w:r>
      <w:r>
        <w:fldChar w:fldCharType="begin"/>
      </w:r>
      <w:r>
        <w:instrText xml:space="preserve"> SEQ Table \* ARABIC </w:instrText>
      </w:r>
      <w:r>
        <w:fldChar w:fldCharType="separate"/>
      </w:r>
      <w:r w:rsidR="004E2795">
        <w:rPr>
          <w:noProof/>
        </w:rPr>
        <w:t>3</w:t>
      </w:r>
      <w:r>
        <w:fldChar w:fldCharType="end"/>
      </w:r>
      <w:r>
        <w:t>.</w:t>
      </w:r>
      <w:r>
        <w:rPr>
          <w:noProof/>
        </w:rPr>
        <w:t xml:space="preserve"> </w:t>
      </w:r>
      <w:r w:rsidRPr="009716A9">
        <w:rPr>
          <w:noProof/>
        </w:rPr>
        <w:t>Experiments mode grouping</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252"/>
        <w:gridCol w:w="1252"/>
        <w:gridCol w:w="1252"/>
        <w:gridCol w:w="1252"/>
      </w:tblGrid>
      <w:tr w:rsidR="005C05B3" w:rsidRPr="008205B7" w14:paraId="13CD25C8" w14:textId="77777777" w:rsidTr="00ED2D69">
        <w:tc>
          <w:tcPr>
            <w:tcW w:w="1250" w:type="pct"/>
            <w:tcBorders>
              <w:bottom w:val="single" w:sz="4" w:space="0" w:color="auto"/>
            </w:tcBorders>
          </w:tcPr>
          <w:p w14:paraId="3231E8B0" w14:textId="77777777" w:rsidR="005C05B3" w:rsidRPr="008205B7" w:rsidRDefault="005C05B3" w:rsidP="00B57F05">
            <w:pPr>
              <w:pStyle w:val="Els-body-text"/>
              <w:ind w:firstLine="0"/>
              <w:rPr>
                <w:sz w:val="16"/>
                <w:szCs w:val="15"/>
              </w:rPr>
            </w:pPr>
          </w:p>
        </w:tc>
        <w:tc>
          <w:tcPr>
            <w:tcW w:w="1250" w:type="pct"/>
            <w:tcBorders>
              <w:bottom w:val="single" w:sz="4" w:space="0" w:color="auto"/>
            </w:tcBorders>
            <w:vAlign w:val="center"/>
          </w:tcPr>
          <w:p w14:paraId="3FB87963" w14:textId="77777777" w:rsidR="005C05B3" w:rsidRPr="008205B7" w:rsidRDefault="005C05B3" w:rsidP="00ED2D69">
            <w:pPr>
              <w:pStyle w:val="Els-body-text"/>
              <w:ind w:firstLine="0"/>
              <w:jc w:val="center"/>
              <w:rPr>
                <w:sz w:val="16"/>
                <w:szCs w:val="15"/>
              </w:rPr>
            </w:pPr>
          </w:p>
        </w:tc>
        <w:tc>
          <w:tcPr>
            <w:tcW w:w="1250" w:type="pct"/>
            <w:tcBorders>
              <w:bottom w:val="single" w:sz="4" w:space="0" w:color="auto"/>
            </w:tcBorders>
            <w:vAlign w:val="center"/>
          </w:tcPr>
          <w:p w14:paraId="23158F74" w14:textId="77777777" w:rsidR="005C05B3" w:rsidRPr="008205B7" w:rsidRDefault="005C05B3" w:rsidP="00ED2D69">
            <w:pPr>
              <w:pStyle w:val="Els-body-text"/>
              <w:ind w:firstLine="0"/>
              <w:jc w:val="center"/>
              <w:rPr>
                <w:sz w:val="16"/>
                <w:szCs w:val="15"/>
              </w:rPr>
            </w:pPr>
            <w:r w:rsidRPr="008205B7">
              <w:rPr>
                <w:rFonts w:hint="eastAsia"/>
                <w:sz w:val="16"/>
                <w:szCs w:val="15"/>
              </w:rPr>
              <w:t>No metabolism</w:t>
            </w:r>
          </w:p>
        </w:tc>
        <w:tc>
          <w:tcPr>
            <w:tcW w:w="1250" w:type="pct"/>
            <w:tcBorders>
              <w:bottom w:val="single" w:sz="4" w:space="0" w:color="auto"/>
            </w:tcBorders>
            <w:vAlign w:val="center"/>
          </w:tcPr>
          <w:p w14:paraId="0D2D095E" w14:textId="77777777" w:rsidR="005C05B3" w:rsidRPr="008205B7" w:rsidRDefault="005C05B3" w:rsidP="00ED2D69">
            <w:pPr>
              <w:pStyle w:val="Els-body-text"/>
              <w:ind w:firstLine="0"/>
              <w:jc w:val="center"/>
              <w:rPr>
                <w:sz w:val="16"/>
                <w:szCs w:val="15"/>
              </w:rPr>
            </w:pPr>
            <w:r w:rsidRPr="008205B7">
              <w:rPr>
                <w:rFonts w:hint="eastAsia"/>
                <w:sz w:val="16"/>
                <w:szCs w:val="15"/>
              </w:rPr>
              <w:t>Metabolism</w:t>
            </w:r>
          </w:p>
        </w:tc>
      </w:tr>
      <w:tr w:rsidR="005C05B3" w:rsidRPr="008205B7" w14:paraId="3D1EC138" w14:textId="77777777" w:rsidTr="00ED2D69">
        <w:tc>
          <w:tcPr>
            <w:tcW w:w="1250" w:type="pct"/>
            <w:tcBorders>
              <w:top w:val="single" w:sz="4" w:space="0" w:color="auto"/>
              <w:bottom w:val="single" w:sz="4" w:space="0" w:color="auto"/>
            </w:tcBorders>
            <w:vAlign w:val="center"/>
          </w:tcPr>
          <w:p w14:paraId="402F19D6" w14:textId="77777777" w:rsidR="005C05B3" w:rsidRPr="008205B7" w:rsidRDefault="005C05B3" w:rsidP="00ED2D69">
            <w:pPr>
              <w:pStyle w:val="Els-body-text"/>
              <w:ind w:firstLine="0"/>
              <w:jc w:val="center"/>
              <w:rPr>
                <w:sz w:val="16"/>
                <w:szCs w:val="15"/>
              </w:rPr>
            </w:pPr>
            <w:r w:rsidRPr="008205B7">
              <w:rPr>
                <w:rFonts w:hint="eastAsia"/>
                <w:sz w:val="16"/>
                <w:szCs w:val="15"/>
              </w:rPr>
              <w:t>Resource-only</w:t>
            </w:r>
          </w:p>
        </w:tc>
        <w:tc>
          <w:tcPr>
            <w:tcW w:w="1250" w:type="pct"/>
            <w:tcBorders>
              <w:top w:val="single" w:sz="4" w:space="0" w:color="auto"/>
              <w:bottom w:val="single" w:sz="4" w:space="0" w:color="auto"/>
            </w:tcBorders>
            <w:vAlign w:val="center"/>
          </w:tcPr>
          <w:p w14:paraId="69FEF8B6" w14:textId="77777777" w:rsidR="005C05B3" w:rsidRPr="008205B7" w:rsidRDefault="005C05B3" w:rsidP="00ED2D69">
            <w:pPr>
              <w:pStyle w:val="Els-body-text"/>
              <w:ind w:firstLine="0"/>
              <w:jc w:val="center"/>
              <w:rPr>
                <w:sz w:val="16"/>
                <w:szCs w:val="15"/>
              </w:rPr>
            </w:pPr>
          </w:p>
        </w:tc>
        <w:tc>
          <w:tcPr>
            <w:tcW w:w="1250" w:type="pct"/>
            <w:tcBorders>
              <w:top w:val="single" w:sz="4" w:space="0" w:color="auto"/>
              <w:bottom w:val="single" w:sz="4" w:space="0" w:color="auto"/>
            </w:tcBorders>
            <w:vAlign w:val="center"/>
          </w:tcPr>
          <w:p w14:paraId="75985361" w14:textId="77777777" w:rsidR="005C05B3" w:rsidRPr="008205B7" w:rsidRDefault="005C05B3" w:rsidP="00ED2D69">
            <w:pPr>
              <w:pStyle w:val="Els-body-text"/>
              <w:ind w:firstLine="0"/>
              <w:jc w:val="center"/>
              <w:rPr>
                <w:sz w:val="16"/>
                <w:szCs w:val="15"/>
              </w:rPr>
            </w:pPr>
            <w:r w:rsidRPr="008205B7">
              <w:rPr>
                <w:rFonts w:hint="eastAsia"/>
                <w:sz w:val="16"/>
                <w:szCs w:val="15"/>
              </w:rPr>
              <w:t>Mode 11</w:t>
            </w:r>
          </w:p>
        </w:tc>
        <w:tc>
          <w:tcPr>
            <w:tcW w:w="1250" w:type="pct"/>
            <w:tcBorders>
              <w:top w:val="single" w:sz="4" w:space="0" w:color="auto"/>
              <w:bottom w:val="single" w:sz="4" w:space="0" w:color="auto"/>
            </w:tcBorders>
            <w:vAlign w:val="center"/>
          </w:tcPr>
          <w:p w14:paraId="6FC39457" w14:textId="77777777" w:rsidR="005C05B3" w:rsidRPr="008205B7" w:rsidRDefault="005C05B3" w:rsidP="00ED2D69">
            <w:pPr>
              <w:pStyle w:val="Els-body-text"/>
              <w:ind w:firstLine="0"/>
              <w:jc w:val="center"/>
              <w:rPr>
                <w:sz w:val="16"/>
                <w:szCs w:val="15"/>
              </w:rPr>
            </w:pPr>
            <w:r w:rsidRPr="008205B7">
              <w:rPr>
                <w:rFonts w:hint="eastAsia"/>
                <w:sz w:val="16"/>
                <w:szCs w:val="15"/>
              </w:rPr>
              <w:t>Mode 12</w:t>
            </w:r>
          </w:p>
        </w:tc>
      </w:tr>
      <w:tr w:rsidR="005C05B3" w:rsidRPr="008205B7" w14:paraId="073B70BB" w14:textId="77777777" w:rsidTr="00ED2D69">
        <w:tc>
          <w:tcPr>
            <w:tcW w:w="1250" w:type="pct"/>
            <w:vMerge w:val="restart"/>
            <w:tcBorders>
              <w:top w:val="single" w:sz="4" w:space="0" w:color="auto"/>
            </w:tcBorders>
            <w:vAlign w:val="center"/>
          </w:tcPr>
          <w:p w14:paraId="5FE765AC" w14:textId="77777777" w:rsidR="005C05B3" w:rsidRPr="008205B7" w:rsidRDefault="005C05B3" w:rsidP="00ED2D69">
            <w:pPr>
              <w:pStyle w:val="Els-body-text"/>
              <w:ind w:firstLine="0"/>
              <w:jc w:val="center"/>
              <w:rPr>
                <w:sz w:val="16"/>
                <w:szCs w:val="15"/>
              </w:rPr>
            </w:pPr>
            <w:r w:rsidRPr="008205B7">
              <w:rPr>
                <w:rFonts w:hint="eastAsia"/>
                <w:sz w:val="16"/>
                <w:szCs w:val="15"/>
              </w:rPr>
              <w:t>Incubation</w:t>
            </w:r>
          </w:p>
        </w:tc>
        <w:tc>
          <w:tcPr>
            <w:tcW w:w="1250" w:type="pct"/>
            <w:tcBorders>
              <w:top w:val="single" w:sz="4" w:space="0" w:color="auto"/>
              <w:bottom w:val="single" w:sz="4" w:space="0" w:color="auto"/>
            </w:tcBorders>
            <w:vAlign w:val="center"/>
          </w:tcPr>
          <w:p w14:paraId="4B3459A4" w14:textId="77777777" w:rsidR="005C05B3" w:rsidRPr="008205B7" w:rsidRDefault="005C05B3" w:rsidP="00ED2D69">
            <w:pPr>
              <w:pStyle w:val="Els-body-text"/>
              <w:ind w:firstLine="0"/>
              <w:jc w:val="center"/>
              <w:rPr>
                <w:sz w:val="16"/>
                <w:szCs w:val="15"/>
              </w:rPr>
            </w:pPr>
            <w:r w:rsidRPr="008205B7">
              <w:rPr>
                <w:rFonts w:hint="eastAsia"/>
                <w:sz w:val="16"/>
                <w:szCs w:val="15"/>
              </w:rPr>
              <w:t>No outsourcing</w:t>
            </w:r>
          </w:p>
        </w:tc>
        <w:tc>
          <w:tcPr>
            <w:tcW w:w="1250" w:type="pct"/>
            <w:tcBorders>
              <w:top w:val="single" w:sz="4" w:space="0" w:color="auto"/>
              <w:bottom w:val="single" w:sz="4" w:space="0" w:color="auto"/>
            </w:tcBorders>
            <w:vAlign w:val="center"/>
          </w:tcPr>
          <w:p w14:paraId="325FC078" w14:textId="77777777" w:rsidR="005C05B3" w:rsidRPr="008205B7" w:rsidRDefault="005C05B3" w:rsidP="00ED2D69">
            <w:pPr>
              <w:pStyle w:val="Els-body-text"/>
              <w:ind w:firstLine="0"/>
              <w:jc w:val="center"/>
              <w:rPr>
                <w:sz w:val="16"/>
                <w:szCs w:val="15"/>
              </w:rPr>
            </w:pPr>
            <w:r w:rsidRPr="008205B7">
              <w:rPr>
                <w:rFonts w:hint="eastAsia"/>
                <w:sz w:val="16"/>
                <w:szCs w:val="15"/>
              </w:rPr>
              <w:t>Mode 21</w:t>
            </w:r>
          </w:p>
        </w:tc>
        <w:tc>
          <w:tcPr>
            <w:tcW w:w="1250" w:type="pct"/>
            <w:tcBorders>
              <w:top w:val="single" w:sz="4" w:space="0" w:color="auto"/>
              <w:bottom w:val="single" w:sz="4" w:space="0" w:color="auto"/>
            </w:tcBorders>
            <w:vAlign w:val="center"/>
          </w:tcPr>
          <w:p w14:paraId="1E6797E8" w14:textId="77777777" w:rsidR="005C05B3" w:rsidRPr="008205B7" w:rsidRDefault="005C05B3" w:rsidP="00ED2D69">
            <w:pPr>
              <w:pStyle w:val="Els-body-text"/>
              <w:ind w:firstLine="0"/>
              <w:jc w:val="center"/>
              <w:rPr>
                <w:sz w:val="16"/>
                <w:szCs w:val="15"/>
              </w:rPr>
            </w:pPr>
            <w:r w:rsidRPr="008205B7">
              <w:rPr>
                <w:rFonts w:hint="eastAsia"/>
                <w:sz w:val="16"/>
                <w:szCs w:val="15"/>
              </w:rPr>
              <w:t>Mode 22</w:t>
            </w:r>
          </w:p>
        </w:tc>
      </w:tr>
      <w:tr w:rsidR="005C05B3" w:rsidRPr="008205B7" w14:paraId="41B2952F" w14:textId="77777777" w:rsidTr="00ED2D69">
        <w:tc>
          <w:tcPr>
            <w:tcW w:w="1250" w:type="pct"/>
            <w:vMerge/>
          </w:tcPr>
          <w:p w14:paraId="0E607A6C" w14:textId="77777777" w:rsidR="005C05B3" w:rsidRPr="008205B7" w:rsidRDefault="005C05B3" w:rsidP="00B57F05">
            <w:pPr>
              <w:pStyle w:val="Els-body-text"/>
              <w:ind w:firstLine="0"/>
              <w:rPr>
                <w:sz w:val="16"/>
                <w:szCs w:val="15"/>
              </w:rPr>
            </w:pPr>
          </w:p>
        </w:tc>
        <w:tc>
          <w:tcPr>
            <w:tcW w:w="1250" w:type="pct"/>
            <w:tcBorders>
              <w:top w:val="single" w:sz="4" w:space="0" w:color="auto"/>
            </w:tcBorders>
            <w:vAlign w:val="center"/>
          </w:tcPr>
          <w:p w14:paraId="26453576" w14:textId="77777777" w:rsidR="005C05B3" w:rsidRPr="008205B7" w:rsidRDefault="005C05B3" w:rsidP="00ED2D69">
            <w:pPr>
              <w:pStyle w:val="Els-body-text"/>
              <w:ind w:firstLine="0"/>
              <w:jc w:val="center"/>
              <w:rPr>
                <w:sz w:val="16"/>
                <w:szCs w:val="15"/>
              </w:rPr>
            </w:pPr>
            <w:r w:rsidRPr="008205B7">
              <w:rPr>
                <w:rFonts w:hint="eastAsia"/>
                <w:sz w:val="16"/>
                <w:szCs w:val="15"/>
              </w:rPr>
              <w:t>Outsourcing</w:t>
            </w:r>
          </w:p>
        </w:tc>
        <w:tc>
          <w:tcPr>
            <w:tcW w:w="1250" w:type="pct"/>
            <w:tcBorders>
              <w:top w:val="single" w:sz="4" w:space="0" w:color="auto"/>
            </w:tcBorders>
            <w:vAlign w:val="center"/>
          </w:tcPr>
          <w:p w14:paraId="4820BA7F" w14:textId="77777777" w:rsidR="005C05B3" w:rsidRPr="008205B7" w:rsidRDefault="005C05B3" w:rsidP="00ED2D69">
            <w:pPr>
              <w:pStyle w:val="Els-body-text"/>
              <w:ind w:firstLine="0"/>
              <w:jc w:val="center"/>
              <w:rPr>
                <w:sz w:val="16"/>
                <w:szCs w:val="15"/>
              </w:rPr>
            </w:pPr>
            <w:r w:rsidRPr="008205B7">
              <w:rPr>
                <w:rFonts w:hint="eastAsia"/>
                <w:sz w:val="16"/>
                <w:szCs w:val="15"/>
              </w:rPr>
              <w:t>Mode 31</w:t>
            </w:r>
          </w:p>
        </w:tc>
        <w:tc>
          <w:tcPr>
            <w:tcW w:w="1250" w:type="pct"/>
            <w:tcBorders>
              <w:top w:val="single" w:sz="4" w:space="0" w:color="auto"/>
            </w:tcBorders>
            <w:vAlign w:val="center"/>
          </w:tcPr>
          <w:p w14:paraId="2A9F70AE" w14:textId="77777777" w:rsidR="005C05B3" w:rsidRPr="008205B7" w:rsidRDefault="005C05B3" w:rsidP="00ED2D69">
            <w:pPr>
              <w:pStyle w:val="Els-body-text"/>
              <w:ind w:firstLine="0"/>
              <w:jc w:val="center"/>
              <w:rPr>
                <w:sz w:val="16"/>
                <w:szCs w:val="15"/>
              </w:rPr>
            </w:pPr>
            <w:r w:rsidRPr="008205B7">
              <w:rPr>
                <w:rFonts w:hint="eastAsia"/>
                <w:sz w:val="16"/>
                <w:szCs w:val="15"/>
              </w:rPr>
              <w:t>Mode 32</w:t>
            </w:r>
          </w:p>
        </w:tc>
      </w:tr>
    </w:tbl>
    <w:p w14:paraId="7B11FAF8" w14:textId="77777777" w:rsidR="00E52FC6" w:rsidRDefault="00D426CB" w:rsidP="00D426CB">
      <w:pPr>
        <w:pStyle w:val="Els-2ndorder-head"/>
      </w:pPr>
      <w:r w:rsidRPr="00D426CB">
        <w:t>Result and analysi</w:t>
      </w:r>
      <w:r w:rsidR="00E52FC6">
        <w:t>s</w:t>
      </w:r>
    </w:p>
    <w:p w14:paraId="7BD6068F" w14:textId="77777777" w:rsidR="004D32FF" w:rsidRDefault="00E148FC" w:rsidP="004D32FF">
      <w:pPr>
        <w:pStyle w:val="Els-body-text"/>
      </w:pPr>
      <w:r>
        <w:t>Experiment on each mode in one group are simulated with same random seed to make no difference on the coming of order, provider and other irrelevant configuration to our validation. After bunch of experiments with different random seeds, take random seed 776189616 as example, we run the simulation for 6000 tick time and the experiment’s results are displayed in Fig. 7 and Tab. 4, we find:</w:t>
      </w:r>
      <w:r w:rsidR="004D32FF" w:rsidRPr="004D32FF">
        <w:t xml:space="preserve"> </w:t>
      </w:r>
      <w:r w:rsidR="004D32FF">
        <w:t xml:space="preserve">1) Most dotted lines are above the full lines with the same series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rsidR="004D32FF">
        <w:t xml:space="preserve"> means that metabolism mode need lower number of provider and resource, with the price of higher number of queue length of the tasks in resources in the system to deal with the same amount of needs, except for Mode 22. Full lines are not much above dotted lines in </w:t>
      </w:r>
      <m:oMath>
        <m:sSub>
          <m:sSubPr>
            <m:ctrlPr>
              <w:rPr>
                <w:rFonts w:ascii="Cambria Math" w:hAnsi="Cambria Math"/>
                <w:i/>
              </w:rPr>
            </m:ctrlPr>
          </m:sSubPr>
          <m:e>
            <m:r>
              <w:rPr>
                <w:rFonts w:ascii="Cambria Math" w:hAnsi="Cambria Math"/>
              </w:rPr>
              <m:t>N</m:t>
            </m:r>
          </m:e>
          <m:sub>
            <m:r>
              <w:rPr>
                <w:rFonts w:ascii="Cambria Math" w:hAnsi="Cambria Math"/>
              </w:rPr>
              <m:t>F</m:t>
            </m:r>
          </m:sub>
        </m:sSub>
      </m:oMath>
      <w:r w:rsidR="004D32FF">
        <w:t xml:space="preserve"> means that task finish rate will be a </w:t>
      </w:r>
      <w:r w:rsidR="004D32FF">
        <w:lastRenderedPageBreak/>
        <w:t>little lower with the metabolism, exception also appears in Mode 22.</w:t>
      </w:r>
    </w:p>
    <w:p w14:paraId="5CC68F90" w14:textId="77777777" w:rsidR="004D32FF" w:rsidRDefault="004D32FF" w:rsidP="004D32FF">
      <w:pPr>
        <w:pStyle w:val="Els-body-text"/>
      </w:pPr>
      <w:r>
        <w:t xml:space="preserve">2) </w:t>
      </w:r>
      <m:oMath>
        <m:r>
          <w:rPr>
            <w:rFonts w:ascii="Cambria Math" w:hAnsi="Cambria Math"/>
          </w:rPr>
          <m:t>L</m:t>
        </m:r>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both represent the job queue length, triangle and square line turned lower in </w:t>
      </w:r>
      <m:oMath>
        <m:r>
          <w:rPr>
            <w:rFonts w:ascii="Cambria Math" w:hAnsi="Cambria Math"/>
          </w:rPr>
          <m:t>L</m:t>
        </m:r>
      </m:oMath>
      <w:r>
        <w:t xml:space="preserve"> means that incubation mode can help reduce the waiting of job, these two type of line above the circle line means the incubation mode do reduce the resource idle rate.</w:t>
      </w:r>
    </w:p>
    <w:p w14:paraId="487E6BA4" w14:textId="77777777" w:rsidR="004D32FF" w:rsidRDefault="004D32FF" w:rsidP="004D32FF">
      <w:pPr>
        <w:pStyle w:val="Els-body-text"/>
      </w:pPr>
      <w:r>
        <w:t xml:space="preserve">3) Triangle lines are a little above the square lines in </w:t>
      </w:r>
      <m:oMath>
        <m:sSub>
          <m:sSubPr>
            <m:ctrlPr>
              <w:rPr>
                <w:rFonts w:ascii="Cambria Math" w:hAnsi="Cambria Math"/>
                <w:i/>
              </w:rPr>
            </m:ctrlPr>
          </m:sSubPr>
          <m:e>
            <m:r>
              <w:rPr>
                <w:rFonts w:ascii="Cambria Math" w:hAnsi="Cambria Math"/>
              </w:rPr>
              <m:t>N</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means that outsourcing mode needs more resources to operate and can only reduce the job queue length a little.</w:t>
      </w:r>
    </w:p>
    <w:p w14:paraId="34F454BC" w14:textId="77777777" w:rsidR="004D32FF" w:rsidRDefault="004D32FF" w:rsidP="004D32FF">
      <w:pPr>
        <w:pStyle w:val="Els-body-text"/>
      </w:pPr>
      <w:r>
        <w:t>4) There is no big difference among all the 6 modes in rank change. Provider in metabolism mode will get lower rank value for they cannot stay in the system for a longer time to get higher rank value. Provider in Mode 11 even will not promote their rank value, which means that the metabolism rate is very fast if without incubation mode.</w:t>
      </w:r>
    </w:p>
    <w:p w14:paraId="1C638831" w14:textId="77777777" w:rsidR="004161B5" w:rsidRDefault="004D32FF" w:rsidP="004D32FF">
      <w:pPr>
        <w:pStyle w:val="Els-body-text"/>
        <w:rPr>
          <w:szCs w:val="16"/>
        </w:rPr>
      </w:pPr>
      <w:r>
        <w:t>5) Mode 22 is a very special mode that reached the balance within 6000 ticks, that the number of provider and resource changes little with time goes by. Because our experiment setting comply Eq. 37, the coming need capacity rate is lower than the coming capacity rate, Mode 12,22,32 will finally reach balance in the long run theoretically, but the appearance of service-call and metabolism mode itself is full of uncertainty, thus it’s hard to predict when other metabolism related mode will reach the balance</w:t>
      </w:r>
    </w:p>
    <w:p w14:paraId="316C75C0" w14:textId="77777777" w:rsidR="004E2795" w:rsidRDefault="004E2795" w:rsidP="004E2795">
      <w:pPr>
        <w:pStyle w:val="a3"/>
        <w:keepNext/>
      </w:pPr>
      <w:r>
        <w:t xml:space="preserve">Table </w:t>
      </w:r>
      <w:r>
        <w:fldChar w:fldCharType="begin"/>
      </w:r>
      <w:r>
        <w:instrText xml:space="preserve"> SEQ Table \* ARABIC </w:instrText>
      </w:r>
      <w:r>
        <w:fldChar w:fldCharType="separate"/>
      </w:r>
      <w:r>
        <w:rPr>
          <w:noProof/>
        </w:rPr>
        <w:t>4</w:t>
      </w:r>
      <w:r>
        <w:fldChar w:fldCharType="end"/>
      </w:r>
      <w:r>
        <w:t xml:space="preserve">. </w:t>
      </w:r>
      <w:r w:rsidRPr="009541A8">
        <w:t>Average observed values</w:t>
      </w:r>
    </w:p>
    <w:tbl>
      <w:tblPr>
        <w:tblStyle w:val="af5"/>
        <w:tblW w:w="5000"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840"/>
        <w:gridCol w:w="866"/>
        <w:gridCol w:w="866"/>
        <w:gridCol w:w="866"/>
        <w:gridCol w:w="865"/>
        <w:gridCol w:w="705"/>
      </w:tblGrid>
      <w:tr w:rsidR="004161B5" w:rsidRPr="008205B7" w14:paraId="0EEDD5D8" w14:textId="77777777" w:rsidTr="004D32FF">
        <w:tc>
          <w:tcPr>
            <w:tcW w:w="838" w:type="pct"/>
            <w:tcBorders>
              <w:bottom w:val="single" w:sz="4" w:space="0" w:color="auto"/>
            </w:tcBorders>
            <w:vAlign w:val="center"/>
          </w:tcPr>
          <w:p w14:paraId="28EE1833" w14:textId="77777777" w:rsidR="004161B5" w:rsidRPr="008205B7" w:rsidRDefault="004161B5" w:rsidP="004161B5">
            <w:pPr>
              <w:jc w:val="center"/>
              <w:rPr>
                <w:sz w:val="16"/>
                <w:szCs w:val="12"/>
              </w:rPr>
            </w:pPr>
            <w:r w:rsidRPr="008205B7">
              <w:rPr>
                <w:sz w:val="16"/>
                <w:szCs w:val="12"/>
              </w:rPr>
              <w:t>Mode</w:t>
            </w:r>
          </w:p>
        </w:tc>
        <w:tc>
          <w:tcPr>
            <w:tcW w:w="864" w:type="pct"/>
            <w:tcBorders>
              <w:bottom w:val="single" w:sz="4" w:space="0" w:color="auto"/>
            </w:tcBorders>
            <w:vAlign w:val="center"/>
          </w:tcPr>
          <w:p w14:paraId="51232103" w14:textId="77777777" w:rsidR="004161B5" w:rsidRPr="008205B7" w:rsidRDefault="00B12BDA" w:rsidP="004E2795">
            <w:pPr>
              <w:jc w:val="center"/>
              <w:rPr>
                <w:sz w:val="16"/>
                <w:szCs w:val="12"/>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ctrlPr>
                          <w:rPr>
                            <w:rFonts w:ascii="Cambria Math" w:hAnsi="Cambria Math" w:cs="宋体" w:hint="eastAsia"/>
                            <w:i/>
                            <w:color w:val="000000"/>
                            <w:sz w:val="16"/>
                            <w:szCs w:val="12"/>
                            <w:lang w:val="en-US" w:eastAsia="zh-CN"/>
                          </w:rPr>
                        </m:ctrlPr>
                      </m:e>
                      <m:sub>
                        <m:r>
                          <w:rPr>
                            <w:rFonts w:ascii="Cambria Math" w:hAnsi="Cambria Math" w:cs="宋体" w:hint="eastAsia"/>
                            <w:color w:val="000000"/>
                            <w:sz w:val="16"/>
                            <w:szCs w:val="12"/>
                            <w:lang w:val="en-US" w:eastAsia="zh-CN"/>
                          </w:rPr>
                          <m:t>T</m:t>
                        </m:r>
                      </m:sub>
                    </m:sSub>
                  </m:e>
                </m:acc>
              </m:oMath>
            </m:oMathPara>
          </w:p>
        </w:tc>
        <w:tc>
          <w:tcPr>
            <w:tcW w:w="865" w:type="pct"/>
            <w:tcBorders>
              <w:bottom w:val="single" w:sz="4" w:space="0" w:color="auto"/>
            </w:tcBorders>
            <w:vAlign w:val="center"/>
          </w:tcPr>
          <w:p w14:paraId="4BB64AAE" w14:textId="77777777" w:rsidR="004161B5" w:rsidRPr="008205B7" w:rsidRDefault="00B12BDA" w:rsidP="004161B5">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e>
                      <m:sub>
                        <m:r>
                          <w:rPr>
                            <w:rFonts w:ascii="Cambria Math" w:hAnsi="Cambria Math" w:cs="宋体" w:hint="eastAsia"/>
                            <w:color w:val="000000"/>
                            <w:sz w:val="16"/>
                            <w:szCs w:val="12"/>
                            <w:lang w:val="en-US" w:eastAsia="zh-CN"/>
                          </w:rPr>
                          <m:t>F</m:t>
                        </m:r>
                      </m:sub>
                    </m:sSub>
                  </m:e>
                </m:acc>
              </m:oMath>
            </m:oMathPara>
          </w:p>
        </w:tc>
        <w:tc>
          <w:tcPr>
            <w:tcW w:w="865" w:type="pct"/>
            <w:tcBorders>
              <w:bottom w:val="single" w:sz="4" w:space="0" w:color="auto"/>
            </w:tcBorders>
            <w:vAlign w:val="center"/>
          </w:tcPr>
          <w:p w14:paraId="2B5BBFD7" w14:textId="77777777" w:rsidR="004161B5" w:rsidRPr="008205B7" w:rsidRDefault="00B12BDA" w:rsidP="004161B5">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ctrlPr>
                          <w:rPr>
                            <w:rFonts w:ascii="Cambria Math" w:hAnsi="Cambria Math" w:cs="宋体" w:hint="eastAsia"/>
                            <w:i/>
                            <w:color w:val="000000"/>
                            <w:sz w:val="16"/>
                            <w:szCs w:val="12"/>
                            <w:lang w:val="en-US" w:eastAsia="zh-CN"/>
                          </w:rPr>
                        </m:ctrlPr>
                      </m:e>
                      <m:sub>
                        <m:r>
                          <w:rPr>
                            <w:rFonts w:ascii="Cambria Math" w:hAnsi="Cambria Math" w:cs="宋体" w:hint="eastAsia"/>
                            <w:color w:val="000000"/>
                            <w:sz w:val="16"/>
                            <w:szCs w:val="12"/>
                            <w:lang w:val="en-US" w:eastAsia="zh-CN"/>
                          </w:rPr>
                          <m:t>P</m:t>
                        </m:r>
                      </m:sub>
                    </m:sSub>
                  </m:e>
                </m:acc>
              </m:oMath>
            </m:oMathPara>
          </w:p>
        </w:tc>
        <w:tc>
          <w:tcPr>
            <w:tcW w:w="864" w:type="pct"/>
            <w:tcBorders>
              <w:bottom w:val="single" w:sz="4" w:space="0" w:color="auto"/>
            </w:tcBorders>
            <w:vAlign w:val="center"/>
          </w:tcPr>
          <w:p w14:paraId="79DB71A5" w14:textId="77777777" w:rsidR="004161B5" w:rsidRPr="008205B7" w:rsidRDefault="00B12BDA" w:rsidP="004161B5">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sSub>
                      <m:sSubPr>
                        <m:ctrlPr>
                          <w:rPr>
                            <w:rFonts w:ascii="Cambria Math" w:hAnsi="Cambria Math" w:cs="宋体"/>
                            <w:i/>
                            <w:color w:val="000000"/>
                            <w:sz w:val="16"/>
                            <w:szCs w:val="12"/>
                            <w:lang w:val="en-US" w:eastAsia="zh-CN"/>
                          </w:rPr>
                        </m:ctrlPr>
                      </m:sSubPr>
                      <m:e>
                        <m:r>
                          <w:rPr>
                            <w:rFonts w:ascii="Cambria Math" w:hAnsi="Cambria Math" w:cs="宋体" w:hint="eastAsia"/>
                            <w:color w:val="000000"/>
                            <w:sz w:val="16"/>
                            <w:szCs w:val="12"/>
                            <w:lang w:val="en-US" w:eastAsia="zh-CN"/>
                          </w:rPr>
                          <m:t>N</m:t>
                        </m:r>
                      </m:e>
                      <m:sub>
                        <m:r>
                          <w:rPr>
                            <w:rFonts w:ascii="Cambria Math" w:hAnsi="Cambria Math" w:cs="宋体" w:hint="eastAsia"/>
                            <w:color w:val="000000"/>
                            <w:sz w:val="16"/>
                            <w:szCs w:val="12"/>
                            <w:lang w:val="en-US" w:eastAsia="zh-CN"/>
                          </w:rPr>
                          <m:t>R</m:t>
                        </m:r>
                      </m:sub>
                    </m:sSub>
                  </m:e>
                </m:acc>
              </m:oMath>
            </m:oMathPara>
          </w:p>
        </w:tc>
        <w:tc>
          <w:tcPr>
            <w:tcW w:w="706" w:type="pct"/>
            <w:tcBorders>
              <w:bottom w:val="single" w:sz="4" w:space="0" w:color="auto"/>
            </w:tcBorders>
            <w:vAlign w:val="center"/>
          </w:tcPr>
          <w:p w14:paraId="72A3BF46" w14:textId="77777777" w:rsidR="004161B5" w:rsidRPr="008205B7" w:rsidRDefault="00B12BDA" w:rsidP="004161B5">
            <w:pPr>
              <w:widowControl/>
              <w:wordWrap/>
              <w:jc w:val="center"/>
              <w:rPr>
                <w:rFonts w:ascii="宋体" w:hAnsi="宋体" w:cs="宋体"/>
                <w:color w:val="000000"/>
                <w:sz w:val="16"/>
                <w:szCs w:val="12"/>
                <w:lang w:val="en-US" w:eastAsia="zh-CN"/>
              </w:rPr>
            </w:pPr>
            <m:oMathPara>
              <m:oMath>
                <m:acc>
                  <m:accPr>
                    <m:chr m:val="̅"/>
                    <m:ctrlPr>
                      <w:rPr>
                        <w:rFonts w:ascii="Cambria Math" w:hAnsi="Cambria Math" w:cs="宋体"/>
                        <w:i/>
                        <w:color w:val="000000"/>
                        <w:sz w:val="16"/>
                        <w:szCs w:val="12"/>
                        <w:lang w:val="en-US" w:eastAsia="zh-CN"/>
                      </w:rPr>
                    </m:ctrlPr>
                  </m:accPr>
                  <m:e>
                    <m:r>
                      <w:rPr>
                        <w:rFonts w:ascii="Cambria Math" w:hAnsi="Cambria Math" w:cs="宋体" w:hint="eastAsia"/>
                        <w:color w:val="000000"/>
                        <w:sz w:val="16"/>
                        <w:szCs w:val="12"/>
                        <w:lang w:val="en-US" w:eastAsia="zh-CN"/>
                      </w:rPr>
                      <m:t>Q</m:t>
                    </m:r>
                  </m:e>
                </m:acc>
              </m:oMath>
            </m:oMathPara>
          </w:p>
        </w:tc>
      </w:tr>
      <w:tr w:rsidR="004161B5" w:rsidRPr="008205B7" w14:paraId="01091414" w14:textId="77777777" w:rsidTr="004D32FF">
        <w:tc>
          <w:tcPr>
            <w:tcW w:w="838" w:type="pct"/>
            <w:tcBorders>
              <w:top w:val="single" w:sz="4" w:space="0" w:color="auto"/>
            </w:tcBorders>
            <w:vAlign w:val="center"/>
          </w:tcPr>
          <w:p w14:paraId="55318B38" w14:textId="77777777" w:rsidR="004161B5" w:rsidRPr="008205B7" w:rsidRDefault="004161B5" w:rsidP="004161B5">
            <w:pPr>
              <w:jc w:val="center"/>
              <w:rPr>
                <w:sz w:val="16"/>
                <w:szCs w:val="12"/>
              </w:rPr>
            </w:pPr>
            <w:r w:rsidRPr="008205B7">
              <w:rPr>
                <w:sz w:val="16"/>
                <w:szCs w:val="12"/>
              </w:rPr>
              <w:t>Mode 11</w:t>
            </w:r>
          </w:p>
        </w:tc>
        <w:tc>
          <w:tcPr>
            <w:tcW w:w="864" w:type="pct"/>
            <w:tcBorders>
              <w:top w:val="single" w:sz="4" w:space="0" w:color="auto"/>
            </w:tcBorders>
            <w:vAlign w:val="center"/>
          </w:tcPr>
          <w:p w14:paraId="68B6D5AF" w14:textId="77777777" w:rsidR="004161B5" w:rsidRPr="008205B7" w:rsidRDefault="004161B5" w:rsidP="004161B5">
            <w:pPr>
              <w:jc w:val="center"/>
              <w:rPr>
                <w:sz w:val="16"/>
                <w:szCs w:val="12"/>
              </w:rPr>
            </w:pPr>
            <w:r w:rsidRPr="008205B7">
              <w:rPr>
                <w:sz w:val="16"/>
                <w:szCs w:val="12"/>
              </w:rPr>
              <w:t>1159.36</w:t>
            </w:r>
          </w:p>
        </w:tc>
        <w:tc>
          <w:tcPr>
            <w:tcW w:w="865" w:type="pct"/>
            <w:tcBorders>
              <w:top w:val="single" w:sz="4" w:space="0" w:color="auto"/>
            </w:tcBorders>
            <w:vAlign w:val="center"/>
          </w:tcPr>
          <w:p w14:paraId="49307B75" w14:textId="77777777" w:rsidR="004161B5" w:rsidRPr="008205B7" w:rsidRDefault="004161B5" w:rsidP="004161B5">
            <w:pPr>
              <w:jc w:val="center"/>
              <w:rPr>
                <w:sz w:val="16"/>
                <w:szCs w:val="12"/>
              </w:rPr>
            </w:pPr>
            <w:r w:rsidRPr="008205B7">
              <w:rPr>
                <w:sz w:val="16"/>
                <w:szCs w:val="12"/>
              </w:rPr>
              <w:t>1644.201</w:t>
            </w:r>
          </w:p>
        </w:tc>
        <w:tc>
          <w:tcPr>
            <w:tcW w:w="865" w:type="pct"/>
            <w:tcBorders>
              <w:top w:val="single" w:sz="4" w:space="0" w:color="auto"/>
            </w:tcBorders>
            <w:vAlign w:val="center"/>
          </w:tcPr>
          <w:p w14:paraId="63FD0C05" w14:textId="77777777" w:rsidR="004161B5" w:rsidRPr="008205B7" w:rsidRDefault="004161B5" w:rsidP="004161B5">
            <w:pPr>
              <w:jc w:val="center"/>
              <w:rPr>
                <w:sz w:val="16"/>
                <w:szCs w:val="12"/>
              </w:rPr>
            </w:pPr>
            <w:r w:rsidRPr="008205B7">
              <w:rPr>
                <w:sz w:val="16"/>
                <w:szCs w:val="12"/>
              </w:rPr>
              <w:t>1177.601</w:t>
            </w:r>
          </w:p>
        </w:tc>
        <w:tc>
          <w:tcPr>
            <w:tcW w:w="864" w:type="pct"/>
            <w:tcBorders>
              <w:top w:val="single" w:sz="4" w:space="0" w:color="auto"/>
            </w:tcBorders>
            <w:vAlign w:val="center"/>
          </w:tcPr>
          <w:p w14:paraId="7DC317D2" w14:textId="77777777" w:rsidR="004161B5" w:rsidRPr="008205B7" w:rsidRDefault="004161B5" w:rsidP="004161B5">
            <w:pPr>
              <w:jc w:val="center"/>
              <w:rPr>
                <w:sz w:val="16"/>
                <w:szCs w:val="12"/>
              </w:rPr>
            </w:pPr>
            <w:r w:rsidRPr="008205B7">
              <w:rPr>
                <w:sz w:val="16"/>
                <w:szCs w:val="12"/>
              </w:rPr>
              <w:t>2053.727</w:t>
            </w:r>
          </w:p>
        </w:tc>
        <w:tc>
          <w:tcPr>
            <w:tcW w:w="706" w:type="pct"/>
            <w:tcBorders>
              <w:top w:val="single" w:sz="4" w:space="0" w:color="auto"/>
            </w:tcBorders>
            <w:vAlign w:val="center"/>
          </w:tcPr>
          <w:p w14:paraId="4075C4BB" w14:textId="77777777" w:rsidR="004161B5" w:rsidRPr="008205B7" w:rsidRDefault="004161B5" w:rsidP="004161B5">
            <w:pPr>
              <w:jc w:val="center"/>
              <w:rPr>
                <w:sz w:val="16"/>
                <w:szCs w:val="12"/>
              </w:rPr>
            </w:pPr>
            <w:r w:rsidRPr="008205B7">
              <w:rPr>
                <w:sz w:val="16"/>
                <w:szCs w:val="12"/>
              </w:rPr>
              <w:t>8.388</w:t>
            </w:r>
          </w:p>
        </w:tc>
      </w:tr>
      <w:tr w:rsidR="004161B5" w:rsidRPr="008205B7" w14:paraId="782851CB" w14:textId="77777777" w:rsidTr="004D32FF">
        <w:tc>
          <w:tcPr>
            <w:tcW w:w="838" w:type="pct"/>
            <w:vAlign w:val="center"/>
          </w:tcPr>
          <w:p w14:paraId="5453E415" w14:textId="77777777" w:rsidR="004161B5" w:rsidRPr="008205B7" w:rsidRDefault="004161B5" w:rsidP="004161B5">
            <w:pPr>
              <w:jc w:val="center"/>
              <w:rPr>
                <w:sz w:val="16"/>
                <w:szCs w:val="12"/>
              </w:rPr>
            </w:pPr>
            <w:r w:rsidRPr="008205B7">
              <w:rPr>
                <w:sz w:val="16"/>
                <w:szCs w:val="12"/>
              </w:rPr>
              <w:t>Mode 21</w:t>
            </w:r>
          </w:p>
        </w:tc>
        <w:tc>
          <w:tcPr>
            <w:tcW w:w="864" w:type="pct"/>
            <w:vAlign w:val="center"/>
          </w:tcPr>
          <w:p w14:paraId="3161E8E6" w14:textId="77777777" w:rsidR="004161B5" w:rsidRPr="008205B7" w:rsidRDefault="004161B5" w:rsidP="004161B5">
            <w:pPr>
              <w:jc w:val="center"/>
              <w:rPr>
                <w:i/>
                <w:sz w:val="16"/>
                <w:szCs w:val="12"/>
              </w:rPr>
            </w:pPr>
            <w:r w:rsidRPr="008205B7">
              <w:rPr>
                <w:i/>
                <w:sz w:val="16"/>
                <w:szCs w:val="12"/>
              </w:rPr>
              <w:t>636.769</w:t>
            </w:r>
          </w:p>
        </w:tc>
        <w:tc>
          <w:tcPr>
            <w:tcW w:w="865" w:type="pct"/>
            <w:vAlign w:val="center"/>
          </w:tcPr>
          <w:p w14:paraId="14309ABF" w14:textId="77777777" w:rsidR="004161B5" w:rsidRPr="008205B7" w:rsidRDefault="004161B5" w:rsidP="004161B5">
            <w:pPr>
              <w:jc w:val="center"/>
              <w:rPr>
                <w:i/>
                <w:sz w:val="16"/>
                <w:szCs w:val="12"/>
              </w:rPr>
            </w:pPr>
            <w:r w:rsidRPr="008205B7">
              <w:rPr>
                <w:i/>
                <w:sz w:val="16"/>
                <w:szCs w:val="12"/>
              </w:rPr>
              <w:t>2031.215</w:t>
            </w:r>
          </w:p>
        </w:tc>
        <w:tc>
          <w:tcPr>
            <w:tcW w:w="865" w:type="pct"/>
            <w:vAlign w:val="center"/>
          </w:tcPr>
          <w:p w14:paraId="27AD470A" w14:textId="77777777" w:rsidR="004161B5" w:rsidRPr="008205B7" w:rsidRDefault="004161B5" w:rsidP="004161B5">
            <w:pPr>
              <w:jc w:val="center"/>
              <w:rPr>
                <w:b/>
                <w:sz w:val="16"/>
                <w:szCs w:val="12"/>
              </w:rPr>
            </w:pPr>
            <w:r w:rsidRPr="008205B7">
              <w:rPr>
                <w:b/>
                <w:sz w:val="16"/>
                <w:szCs w:val="12"/>
              </w:rPr>
              <w:t>692.716</w:t>
            </w:r>
          </w:p>
        </w:tc>
        <w:tc>
          <w:tcPr>
            <w:tcW w:w="864" w:type="pct"/>
            <w:vAlign w:val="center"/>
          </w:tcPr>
          <w:p w14:paraId="3D8B0035" w14:textId="77777777" w:rsidR="004161B5" w:rsidRPr="008205B7" w:rsidRDefault="004161B5" w:rsidP="004161B5">
            <w:pPr>
              <w:jc w:val="center"/>
              <w:rPr>
                <w:b/>
                <w:sz w:val="16"/>
                <w:szCs w:val="12"/>
              </w:rPr>
            </w:pPr>
            <w:r w:rsidRPr="008205B7">
              <w:rPr>
                <w:b/>
                <w:sz w:val="16"/>
                <w:szCs w:val="12"/>
              </w:rPr>
              <w:t>1066.947</w:t>
            </w:r>
          </w:p>
        </w:tc>
        <w:tc>
          <w:tcPr>
            <w:tcW w:w="706" w:type="pct"/>
            <w:vAlign w:val="center"/>
          </w:tcPr>
          <w:p w14:paraId="1893C63A" w14:textId="77777777" w:rsidR="004161B5" w:rsidRPr="008205B7" w:rsidRDefault="004161B5" w:rsidP="004161B5">
            <w:pPr>
              <w:jc w:val="center"/>
              <w:rPr>
                <w:sz w:val="16"/>
                <w:szCs w:val="12"/>
              </w:rPr>
            </w:pPr>
            <w:r w:rsidRPr="008205B7">
              <w:rPr>
                <w:sz w:val="16"/>
                <w:szCs w:val="12"/>
              </w:rPr>
              <w:t>16.016</w:t>
            </w:r>
          </w:p>
        </w:tc>
      </w:tr>
      <w:tr w:rsidR="004161B5" w:rsidRPr="008205B7" w14:paraId="70B40610" w14:textId="77777777" w:rsidTr="004D32FF">
        <w:tc>
          <w:tcPr>
            <w:tcW w:w="838" w:type="pct"/>
            <w:vAlign w:val="center"/>
          </w:tcPr>
          <w:p w14:paraId="3DD6D7D3" w14:textId="77777777" w:rsidR="004161B5" w:rsidRPr="008205B7" w:rsidRDefault="004161B5" w:rsidP="004161B5">
            <w:pPr>
              <w:jc w:val="center"/>
              <w:rPr>
                <w:sz w:val="16"/>
                <w:szCs w:val="12"/>
              </w:rPr>
            </w:pPr>
            <w:r w:rsidRPr="008205B7">
              <w:rPr>
                <w:sz w:val="16"/>
                <w:szCs w:val="12"/>
              </w:rPr>
              <w:t>Mode 31</w:t>
            </w:r>
          </w:p>
        </w:tc>
        <w:tc>
          <w:tcPr>
            <w:tcW w:w="864" w:type="pct"/>
            <w:vAlign w:val="center"/>
          </w:tcPr>
          <w:p w14:paraId="762295E3" w14:textId="77777777" w:rsidR="004161B5" w:rsidRPr="008205B7" w:rsidRDefault="004161B5" w:rsidP="004161B5">
            <w:pPr>
              <w:jc w:val="center"/>
              <w:rPr>
                <w:sz w:val="16"/>
                <w:szCs w:val="12"/>
              </w:rPr>
            </w:pPr>
            <w:r w:rsidRPr="008205B7">
              <w:rPr>
                <w:sz w:val="16"/>
                <w:szCs w:val="12"/>
              </w:rPr>
              <w:t>779.413</w:t>
            </w:r>
          </w:p>
        </w:tc>
        <w:tc>
          <w:tcPr>
            <w:tcW w:w="865" w:type="pct"/>
            <w:vAlign w:val="center"/>
          </w:tcPr>
          <w:p w14:paraId="27DD164F" w14:textId="77777777" w:rsidR="004161B5" w:rsidRPr="008205B7" w:rsidRDefault="004161B5" w:rsidP="004161B5">
            <w:pPr>
              <w:jc w:val="center"/>
              <w:rPr>
                <w:sz w:val="16"/>
                <w:szCs w:val="12"/>
              </w:rPr>
            </w:pPr>
            <w:r w:rsidRPr="008205B7">
              <w:rPr>
                <w:sz w:val="16"/>
                <w:szCs w:val="12"/>
              </w:rPr>
              <w:t>1996.021</w:t>
            </w:r>
          </w:p>
        </w:tc>
        <w:tc>
          <w:tcPr>
            <w:tcW w:w="865" w:type="pct"/>
            <w:vAlign w:val="center"/>
          </w:tcPr>
          <w:p w14:paraId="67AD9D74" w14:textId="77777777" w:rsidR="004161B5" w:rsidRPr="008205B7" w:rsidRDefault="004161B5" w:rsidP="004161B5">
            <w:pPr>
              <w:jc w:val="center"/>
              <w:rPr>
                <w:i/>
                <w:sz w:val="16"/>
                <w:szCs w:val="12"/>
              </w:rPr>
            </w:pPr>
            <w:r w:rsidRPr="008205B7">
              <w:rPr>
                <w:i/>
                <w:sz w:val="16"/>
                <w:szCs w:val="12"/>
              </w:rPr>
              <w:t>782.272</w:t>
            </w:r>
          </w:p>
        </w:tc>
        <w:tc>
          <w:tcPr>
            <w:tcW w:w="864" w:type="pct"/>
            <w:vAlign w:val="center"/>
          </w:tcPr>
          <w:p w14:paraId="0A7E534B" w14:textId="77777777" w:rsidR="004161B5" w:rsidRPr="008205B7" w:rsidRDefault="004161B5" w:rsidP="004161B5">
            <w:pPr>
              <w:jc w:val="center"/>
              <w:rPr>
                <w:i/>
                <w:sz w:val="16"/>
                <w:szCs w:val="12"/>
              </w:rPr>
            </w:pPr>
            <w:r w:rsidRPr="008205B7">
              <w:rPr>
                <w:i/>
                <w:sz w:val="16"/>
                <w:szCs w:val="12"/>
              </w:rPr>
              <w:t>1203.748</w:t>
            </w:r>
          </w:p>
        </w:tc>
        <w:tc>
          <w:tcPr>
            <w:tcW w:w="706" w:type="pct"/>
            <w:vAlign w:val="center"/>
          </w:tcPr>
          <w:p w14:paraId="2B4E2A28" w14:textId="77777777" w:rsidR="004161B5" w:rsidRPr="008205B7" w:rsidRDefault="004161B5" w:rsidP="004161B5">
            <w:pPr>
              <w:jc w:val="center"/>
              <w:rPr>
                <w:sz w:val="16"/>
                <w:szCs w:val="12"/>
              </w:rPr>
            </w:pPr>
            <w:r w:rsidRPr="008205B7">
              <w:rPr>
                <w:sz w:val="16"/>
                <w:szCs w:val="12"/>
              </w:rPr>
              <w:t>15.174</w:t>
            </w:r>
          </w:p>
        </w:tc>
      </w:tr>
      <w:tr w:rsidR="004161B5" w:rsidRPr="008205B7" w14:paraId="546E46D5" w14:textId="77777777" w:rsidTr="004D32FF">
        <w:tc>
          <w:tcPr>
            <w:tcW w:w="838" w:type="pct"/>
            <w:vAlign w:val="center"/>
          </w:tcPr>
          <w:p w14:paraId="4559833B" w14:textId="77777777" w:rsidR="004161B5" w:rsidRPr="008205B7" w:rsidRDefault="004161B5" w:rsidP="004161B5">
            <w:pPr>
              <w:jc w:val="center"/>
              <w:rPr>
                <w:sz w:val="16"/>
                <w:szCs w:val="12"/>
              </w:rPr>
            </w:pPr>
            <w:r w:rsidRPr="008205B7">
              <w:rPr>
                <w:sz w:val="16"/>
                <w:szCs w:val="12"/>
              </w:rPr>
              <w:t>Mode 12</w:t>
            </w:r>
          </w:p>
        </w:tc>
        <w:tc>
          <w:tcPr>
            <w:tcW w:w="864" w:type="pct"/>
            <w:vAlign w:val="center"/>
          </w:tcPr>
          <w:p w14:paraId="160C4C2C" w14:textId="77777777" w:rsidR="004161B5" w:rsidRPr="008205B7" w:rsidRDefault="004161B5" w:rsidP="004161B5">
            <w:pPr>
              <w:jc w:val="center"/>
              <w:rPr>
                <w:sz w:val="16"/>
                <w:szCs w:val="12"/>
              </w:rPr>
            </w:pPr>
            <w:r w:rsidRPr="008205B7">
              <w:rPr>
                <w:sz w:val="16"/>
                <w:szCs w:val="12"/>
              </w:rPr>
              <w:t>1439.831</w:t>
            </w:r>
          </w:p>
        </w:tc>
        <w:tc>
          <w:tcPr>
            <w:tcW w:w="865" w:type="pct"/>
            <w:vAlign w:val="center"/>
          </w:tcPr>
          <w:p w14:paraId="70D2F060" w14:textId="77777777" w:rsidR="004161B5" w:rsidRPr="008205B7" w:rsidRDefault="004161B5" w:rsidP="004161B5">
            <w:pPr>
              <w:jc w:val="center"/>
              <w:rPr>
                <w:sz w:val="16"/>
                <w:szCs w:val="12"/>
              </w:rPr>
            </w:pPr>
            <w:r w:rsidRPr="008205B7">
              <w:rPr>
                <w:sz w:val="16"/>
                <w:szCs w:val="12"/>
              </w:rPr>
              <w:t>1522.923</w:t>
            </w:r>
          </w:p>
        </w:tc>
        <w:tc>
          <w:tcPr>
            <w:tcW w:w="865" w:type="pct"/>
            <w:vAlign w:val="center"/>
          </w:tcPr>
          <w:p w14:paraId="675C7C26" w14:textId="77777777" w:rsidR="004161B5" w:rsidRPr="008205B7" w:rsidRDefault="004161B5" w:rsidP="004161B5">
            <w:pPr>
              <w:jc w:val="center"/>
              <w:rPr>
                <w:sz w:val="16"/>
                <w:szCs w:val="12"/>
              </w:rPr>
            </w:pPr>
            <w:r w:rsidRPr="008205B7">
              <w:rPr>
                <w:sz w:val="16"/>
                <w:szCs w:val="12"/>
              </w:rPr>
              <w:t>1797.883</w:t>
            </w:r>
          </w:p>
        </w:tc>
        <w:tc>
          <w:tcPr>
            <w:tcW w:w="864" w:type="pct"/>
            <w:vAlign w:val="center"/>
          </w:tcPr>
          <w:p w14:paraId="62139F96" w14:textId="77777777" w:rsidR="004161B5" w:rsidRPr="008205B7" w:rsidRDefault="004161B5" w:rsidP="004161B5">
            <w:pPr>
              <w:jc w:val="center"/>
              <w:rPr>
                <w:sz w:val="16"/>
                <w:szCs w:val="12"/>
              </w:rPr>
            </w:pPr>
            <w:r w:rsidRPr="008205B7">
              <w:rPr>
                <w:sz w:val="16"/>
                <w:szCs w:val="12"/>
              </w:rPr>
              <w:t>2954.113</w:t>
            </w:r>
          </w:p>
        </w:tc>
        <w:tc>
          <w:tcPr>
            <w:tcW w:w="706" w:type="pct"/>
            <w:vAlign w:val="center"/>
          </w:tcPr>
          <w:p w14:paraId="25DE18E8" w14:textId="77777777" w:rsidR="004161B5" w:rsidRPr="008205B7" w:rsidRDefault="004161B5" w:rsidP="004161B5">
            <w:pPr>
              <w:jc w:val="center"/>
              <w:rPr>
                <w:sz w:val="16"/>
                <w:szCs w:val="12"/>
              </w:rPr>
            </w:pPr>
            <w:r w:rsidRPr="008205B7">
              <w:rPr>
                <w:sz w:val="16"/>
                <w:szCs w:val="12"/>
              </w:rPr>
              <w:t>14.057</w:t>
            </w:r>
          </w:p>
        </w:tc>
      </w:tr>
      <w:tr w:rsidR="004161B5" w:rsidRPr="008205B7" w14:paraId="77D96C86" w14:textId="77777777" w:rsidTr="004D32FF">
        <w:tc>
          <w:tcPr>
            <w:tcW w:w="838" w:type="pct"/>
            <w:vAlign w:val="center"/>
          </w:tcPr>
          <w:p w14:paraId="25A04F51" w14:textId="77777777" w:rsidR="004161B5" w:rsidRPr="008205B7" w:rsidRDefault="004161B5" w:rsidP="004161B5">
            <w:pPr>
              <w:jc w:val="center"/>
              <w:rPr>
                <w:sz w:val="16"/>
                <w:szCs w:val="12"/>
              </w:rPr>
            </w:pPr>
            <w:r w:rsidRPr="008205B7">
              <w:rPr>
                <w:sz w:val="16"/>
                <w:szCs w:val="12"/>
              </w:rPr>
              <w:t>Mode 22</w:t>
            </w:r>
          </w:p>
        </w:tc>
        <w:tc>
          <w:tcPr>
            <w:tcW w:w="864" w:type="pct"/>
            <w:vAlign w:val="center"/>
          </w:tcPr>
          <w:p w14:paraId="120FAC86" w14:textId="77777777" w:rsidR="004161B5" w:rsidRPr="008205B7" w:rsidRDefault="004161B5" w:rsidP="004161B5">
            <w:pPr>
              <w:jc w:val="center"/>
              <w:rPr>
                <w:b/>
                <w:sz w:val="16"/>
                <w:szCs w:val="12"/>
              </w:rPr>
            </w:pPr>
            <w:r w:rsidRPr="008205B7">
              <w:rPr>
                <w:b/>
                <w:sz w:val="16"/>
                <w:szCs w:val="12"/>
              </w:rPr>
              <w:t>343.444</w:t>
            </w:r>
          </w:p>
        </w:tc>
        <w:tc>
          <w:tcPr>
            <w:tcW w:w="865" w:type="pct"/>
            <w:vAlign w:val="center"/>
          </w:tcPr>
          <w:p w14:paraId="7E5A38D6" w14:textId="77777777" w:rsidR="004161B5" w:rsidRPr="008205B7" w:rsidRDefault="004161B5" w:rsidP="004161B5">
            <w:pPr>
              <w:jc w:val="center"/>
              <w:rPr>
                <w:b/>
                <w:sz w:val="16"/>
                <w:szCs w:val="12"/>
              </w:rPr>
            </w:pPr>
            <w:r w:rsidRPr="008205B7">
              <w:rPr>
                <w:b/>
                <w:sz w:val="16"/>
                <w:szCs w:val="12"/>
              </w:rPr>
              <w:t>2464.407</w:t>
            </w:r>
          </w:p>
        </w:tc>
        <w:tc>
          <w:tcPr>
            <w:tcW w:w="865" w:type="pct"/>
            <w:vAlign w:val="center"/>
          </w:tcPr>
          <w:p w14:paraId="664377BB" w14:textId="77777777" w:rsidR="004161B5" w:rsidRPr="008205B7" w:rsidRDefault="004161B5" w:rsidP="004161B5">
            <w:pPr>
              <w:jc w:val="center"/>
              <w:rPr>
                <w:sz w:val="16"/>
                <w:szCs w:val="12"/>
              </w:rPr>
            </w:pPr>
            <w:r w:rsidRPr="008205B7">
              <w:rPr>
                <w:sz w:val="16"/>
                <w:szCs w:val="12"/>
              </w:rPr>
              <w:t>1316.952</w:t>
            </w:r>
          </w:p>
        </w:tc>
        <w:tc>
          <w:tcPr>
            <w:tcW w:w="864" w:type="pct"/>
            <w:vAlign w:val="center"/>
          </w:tcPr>
          <w:p w14:paraId="455522DD" w14:textId="77777777" w:rsidR="004161B5" w:rsidRPr="008205B7" w:rsidRDefault="004161B5" w:rsidP="004161B5">
            <w:pPr>
              <w:jc w:val="center"/>
              <w:rPr>
                <w:sz w:val="16"/>
                <w:szCs w:val="12"/>
              </w:rPr>
            </w:pPr>
            <w:r w:rsidRPr="008205B7">
              <w:rPr>
                <w:sz w:val="16"/>
                <w:szCs w:val="12"/>
              </w:rPr>
              <w:t>1957.226</w:t>
            </w:r>
          </w:p>
        </w:tc>
        <w:tc>
          <w:tcPr>
            <w:tcW w:w="706" w:type="pct"/>
            <w:vAlign w:val="center"/>
          </w:tcPr>
          <w:p w14:paraId="6E2761A2" w14:textId="77777777" w:rsidR="004161B5" w:rsidRPr="008205B7" w:rsidRDefault="004161B5" w:rsidP="004161B5">
            <w:pPr>
              <w:jc w:val="center"/>
              <w:rPr>
                <w:i/>
                <w:sz w:val="16"/>
                <w:szCs w:val="12"/>
              </w:rPr>
            </w:pPr>
            <w:r w:rsidRPr="008205B7">
              <w:rPr>
                <w:i/>
                <w:sz w:val="16"/>
                <w:szCs w:val="12"/>
              </w:rPr>
              <w:t>20.251</w:t>
            </w:r>
          </w:p>
        </w:tc>
      </w:tr>
      <w:tr w:rsidR="004161B5" w:rsidRPr="008205B7" w14:paraId="4C6A1521" w14:textId="77777777" w:rsidTr="004D32FF">
        <w:tc>
          <w:tcPr>
            <w:tcW w:w="838" w:type="pct"/>
            <w:vAlign w:val="center"/>
          </w:tcPr>
          <w:p w14:paraId="6B254770" w14:textId="77777777" w:rsidR="004161B5" w:rsidRPr="008205B7" w:rsidRDefault="004161B5" w:rsidP="004161B5">
            <w:pPr>
              <w:jc w:val="center"/>
              <w:rPr>
                <w:sz w:val="16"/>
                <w:szCs w:val="12"/>
              </w:rPr>
            </w:pPr>
            <w:r w:rsidRPr="008205B7">
              <w:rPr>
                <w:sz w:val="16"/>
                <w:szCs w:val="12"/>
              </w:rPr>
              <w:t>Mode 32</w:t>
            </w:r>
          </w:p>
        </w:tc>
        <w:tc>
          <w:tcPr>
            <w:tcW w:w="864" w:type="pct"/>
            <w:vAlign w:val="center"/>
          </w:tcPr>
          <w:p w14:paraId="10329026" w14:textId="77777777" w:rsidR="004161B5" w:rsidRPr="008205B7" w:rsidRDefault="004161B5" w:rsidP="004161B5">
            <w:pPr>
              <w:jc w:val="center"/>
              <w:rPr>
                <w:sz w:val="16"/>
                <w:szCs w:val="12"/>
              </w:rPr>
            </w:pPr>
            <w:r w:rsidRPr="008205B7">
              <w:rPr>
                <w:sz w:val="16"/>
                <w:szCs w:val="12"/>
              </w:rPr>
              <w:t>1164.409</w:t>
            </w:r>
          </w:p>
        </w:tc>
        <w:tc>
          <w:tcPr>
            <w:tcW w:w="865" w:type="pct"/>
            <w:vAlign w:val="center"/>
          </w:tcPr>
          <w:p w14:paraId="7ED0AA0A" w14:textId="77777777" w:rsidR="004161B5" w:rsidRPr="008205B7" w:rsidRDefault="004161B5" w:rsidP="004161B5">
            <w:pPr>
              <w:jc w:val="center"/>
              <w:rPr>
                <w:sz w:val="16"/>
                <w:szCs w:val="12"/>
              </w:rPr>
            </w:pPr>
            <w:r w:rsidRPr="008205B7">
              <w:rPr>
                <w:sz w:val="16"/>
                <w:szCs w:val="12"/>
              </w:rPr>
              <w:t>1907.011</w:t>
            </w:r>
          </w:p>
        </w:tc>
        <w:tc>
          <w:tcPr>
            <w:tcW w:w="865" w:type="pct"/>
            <w:vAlign w:val="center"/>
          </w:tcPr>
          <w:p w14:paraId="2618303B" w14:textId="77777777" w:rsidR="004161B5" w:rsidRPr="008205B7" w:rsidRDefault="004161B5" w:rsidP="004161B5">
            <w:pPr>
              <w:jc w:val="center"/>
              <w:rPr>
                <w:sz w:val="16"/>
                <w:szCs w:val="12"/>
              </w:rPr>
            </w:pPr>
            <w:r w:rsidRPr="008205B7">
              <w:rPr>
                <w:sz w:val="16"/>
                <w:szCs w:val="12"/>
              </w:rPr>
              <w:t>1597.742</w:t>
            </w:r>
          </w:p>
        </w:tc>
        <w:tc>
          <w:tcPr>
            <w:tcW w:w="864" w:type="pct"/>
            <w:vAlign w:val="center"/>
          </w:tcPr>
          <w:p w14:paraId="08FEFECF" w14:textId="77777777" w:rsidR="004161B5" w:rsidRPr="008205B7" w:rsidRDefault="004161B5" w:rsidP="004161B5">
            <w:pPr>
              <w:jc w:val="center"/>
              <w:rPr>
                <w:sz w:val="16"/>
                <w:szCs w:val="12"/>
              </w:rPr>
            </w:pPr>
            <w:r w:rsidRPr="008205B7">
              <w:rPr>
                <w:sz w:val="16"/>
                <w:szCs w:val="12"/>
              </w:rPr>
              <w:t>2428.155</w:t>
            </w:r>
          </w:p>
        </w:tc>
        <w:tc>
          <w:tcPr>
            <w:tcW w:w="706" w:type="pct"/>
            <w:vAlign w:val="center"/>
          </w:tcPr>
          <w:p w14:paraId="39820798" w14:textId="77777777" w:rsidR="004161B5" w:rsidRPr="008205B7" w:rsidRDefault="004161B5" w:rsidP="004161B5">
            <w:pPr>
              <w:jc w:val="center"/>
              <w:rPr>
                <w:b/>
                <w:sz w:val="16"/>
                <w:szCs w:val="12"/>
              </w:rPr>
            </w:pPr>
            <w:r w:rsidRPr="008205B7">
              <w:rPr>
                <w:b/>
                <w:sz w:val="16"/>
                <w:szCs w:val="12"/>
              </w:rPr>
              <w:t>20.652</w:t>
            </w:r>
          </w:p>
        </w:tc>
      </w:tr>
    </w:tbl>
    <w:p w14:paraId="1CB974B2" w14:textId="77777777" w:rsidR="00FD4FBB" w:rsidRDefault="004D32FF" w:rsidP="00391FF1">
      <w:pPr>
        <w:pStyle w:val="Els-body-text"/>
        <w:rPr>
          <w:szCs w:val="16"/>
          <w:lang w:eastAsia="zh-CN"/>
        </w:rPr>
      </w:pPr>
      <w:r w:rsidRPr="004D32FF">
        <w:rPr>
          <w:szCs w:val="16"/>
        </w:rPr>
        <w:t>6) With the average data value shown in Tab. 4, metabolism</w:t>
      </w:r>
      <w:r>
        <w:rPr>
          <w:szCs w:val="16"/>
        </w:rPr>
        <w:t xml:space="preserve"> </w:t>
      </w:r>
      <w:r w:rsidRPr="004D32FF">
        <w:rPr>
          <w:szCs w:val="16"/>
        </w:rPr>
        <w:t>with incubation but not with outsourcing mode is one ideal</w:t>
      </w:r>
      <w:r>
        <w:rPr>
          <w:szCs w:val="16"/>
        </w:rPr>
        <w:t xml:space="preserve"> </w:t>
      </w:r>
      <w:r w:rsidRPr="004D32FF">
        <w:rPr>
          <w:szCs w:val="16"/>
        </w:rPr>
        <w:t>combine mode to maintain the system, resource will self-configured and controlled to justly meet the task need.</w:t>
      </w:r>
    </w:p>
    <w:p w14:paraId="11BEA51D" w14:textId="77777777" w:rsidR="00D56B77" w:rsidRDefault="00DF0E6B" w:rsidP="00D56B77">
      <w:pPr>
        <w:keepNext/>
        <w:jc w:val="center"/>
      </w:pPr>
      <w:r>
        <w:rPr>
          <w:noProof/>
          <w:lang w:val="en-US" w:eastAsia="zh-CN"/>
        </w:rPr>
        <w:drawing>
          <wp:inline distT="0" distB="0" distL="0" distR="0" wp14:anchorId="53A4CD4E" wp14:editId="7465166E">
            <wp:extent cx="2878455" cy="283903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ut.png"/>
                    <pic:cNvPicPr/>
                  </pic:nvPicPr>
                  <pic:blipFill rotWithShape="1">
                    <a:blip r:embed="rId119">
                      <a:extLst>
                        <a:ext uri="{28A0092B-C50C-407E-A947-70E740481C1C}">
                          <a14:useLocalDpi xmlns:a14="http://schemas.microsoft.com/office/drawing/2010/main" val="0"/>
                        </a:ext>
                      </a:extLst>
                    </a:blip>
                    <a:srcRect t="-1274"/>
                    <a:stretch/>
                  </pic:blipFill>
                  <pic:spPr bwMode="auto">
                    <a:xfrm>
                      <a:off x="0" y="0"/>
                      <a:ext cx="2879885" cy="2840447"/>
                    </a:xfrm>
                    <a:prstGeom prst="rect">
                      <a:avLst/>
                    </a:prstGeom>
                    <a:ln>
                      <a:noFill/>
                    </a:ln>
                    <a:extLst>
                      <a:ext uri="{53640926-AAD7-44D8-BBD7-CCE9431645EC}">
                        <a14:shadowObscured xmlns:a14="http://schemas.microsoft.com/office/drawing/2010/main"/>
                      </a:ext>
                    </a:extLst>
                  </pic:spPr>
                </pic:pic>
              </a:graphicData>
            </a:graphic>
          </wp:inline>
        </w:drawing>
      </w:r>
    </w:p>
    <w:p w14:paraId="59D0F1D8" w14:textId="77777777" w:rsidR="004F3865" w:rsidRDefault="00D56B77" w:rsidP="00D56B77">
      <w:pPr>
        <w:pStyle w:val="a3"/>
        <w:jc w:val="center"/>
        <w:rPr>
          <w:lang w:eastAsia="zh-CN"/>
        </w:rPr>
      </w:pPr>
      <w:r>
        <w:t xml:space="preserve">Fig. </w:t>
      </w:r>
      <w:r>
        <w:fldChar w:fldCharType="begin"/>
      </w:r>
      <w:r>
        <w:instrText xml:space="preserve"> SEQ Fig. \* ARABIC </w:instrText>
      </w:r>
      <w:r>
        <w:fldChar w:fldCharType="separate"/>
      </w:r>
      <w:r w:rsidR="00653AA0">
        <w:rPr>
          <w:noProof/>
        </w:rPr>
        <w:t>7</w:t>
      </w:r>
      <w:r>
        <w:fldChar w:fldCharType="end"/>
      </w:r>
      <w:r>
        <w:t xml:space="preserve">. </w:t>
      </w:r>
      <w:r w:rsidRPr="0076622E">
        <w:t>Observed variable change with time</w:t>
      </w:r>
    </w:p>
    <w:p w14:paraId="3FDAE108" w14:textId="77777777" w:rsidR="00AD6F25" w:rsidRDefault="00391FF1" w:rsidP="00E52FC6">
      <w:pPr>
        <w:pStyle w:val="Els-1storder-head"/>
      </w:pPr>
      <w:commentRangeStart w:id="166"/>
      <w:r w:rsidRPr="00391FF1">
        <w:lastRenderedPageBreak/>
        <w:t>Limitations, and Future Research</w:t>
      </w:r>
      <w:commentRangeEnd w:id="166"/>
      <w:r w:rsidR="001B7A7C">
        <w:rPr>
          <w:rStyle w:val="ad"/>
          <w:b w:val="0"/>
          <w:lang w:val="en-GB"/>
        </w:rPr>
        <w:commentReference w:id="166"/>
      </w:r>
    </w:p>
    <w:p w14:paraId="4AF7C985" w14:textId="77777777" w:rsidR="00AD6F25" w:rsidRDefault="00391FF1">
      <w:pPr>
        <w:pStyle w:val="Els-body-text"/>
      </w:pPr>
      <w:r w:rsidRPr="00391FF1">
        <w:t>We only proposed 3 extensions to combine and it may not fully describe the operation mode of cloud manufacturing system, it may also limit the evolution direction of the ecosystem, hence we will design more extensions. The assignment of service-call is oversimplified to prevent complex consequence, we will design new approaches to assign this job.</w:t>
      </w:r>
    </w:p>
    <w:p w14:paraId="1EFAD673" w14:textId="77777777" w:rsidR="00AD6F25" w:rsidRDefault="000C1409" w:rsidP="00FC3105">
      <w:pPr>
        <w:pStyle w:val="Els-acknowledgement"/>
        <w:spacing w:beforeLines="50" w:before="120" w:afterLines="50" w:after="120" w:line="140" w:lineRule="exact"/>
      </w:pPr>
      <w:r>
        <w:t>Acknowledgements</w:t>
      </w:r>
    </w:p>
    <w:p w14:paraId="1801B92B" w14:textId="65B197FC" w:rsidR="00AD6F25" w:rsidRPr="00FC3105" w:rsidRDefault="00391FF1" w:rsidP="00FC3105">
      <w:pPr>
        <w:pStyle w:val="Els-body-text"/>
        <w:spacing w:line="160" w:lineRule="exact"/>
        <w:rPr>
          <w:sz w:val="12"/>
          <w:szCs w:val="12"/>
        </w:rPr>
      </w:pPr>
      <w:r w:rsidRPr="00FC3105">
        <w:rPr>
          <w:sz w:val="15"/>
          <w:szCs w:val="12"/>
        </w:rPr>
        <w:t xml:space="preserve">This work is supported by the National Natural Science Foundation of China (No. 71571161), </w:t>
      </w:r>
      <w:del w:id="167" w:author="Vic" w:date="2016-09-08T23:13:00Z">
        <w:r w:rsidRPr="00FC3105" w:rsidDel="000D03E0">
          <w:rPr>
            <w:sz w:val="15"/>
            <w:szCs w:val="12"/>
          </w:rPr>
          <w:delText xml:space="preserve">and </w:delText>
        </w:r>
      </w:del>
      <w:r w:rsidRPr="00FC3105">
        <w:rPr>
          <w:sz w:val="15"/>
          <w:szCs w:val="12"/>
        </w:rPr>
        <w:t>the National High Technology Research and Development Program of China (863 Program) (No. 2015AA042101)</w:t>
      </w:r>
      <w:ins w:id="168" w:author="Vic" w:date="2016-09-08T23:14:00Z">
        <w:r w:rsidR="000D03E0">
          <w:rPr>
            <w:sz w:val="15"/>
            <w:szCs w:val="12"/>
          </w:rPr>
          <w:t>, and</w:t>
        </w:r>
      </w:ins>
      <w:ins w:id="169" w:author="Vic" w:date="2016-09-08T23:15:00Z">
        <w:r w:rsidR="000D03E0">
          <w:rPr>
            <w:sz w:val="15"/>
            <w:szCs w:val="12"/>
          </w:rPr>
          <w:t xml:space="preserve"> the </w:t>
        </w:r>
        <w:r w:rsidR="000D03E0" w:rsidRPr="000D03E0">
          <w:rPr>
            <w:sz w:val="15"/>
            <w:szCs w:val="12"/>
          </w:rPr>
          <w:t>Youth Funds of the Key Laboratory of Advanced Manufacturing Technology of Zhejiang Province (No. 2015QN01)</w:t>
        </w:r>
      </w:ins>
      <w:r w:rsidRPr="00FC3105">
        <w:rPr>
          <w:sz w:val="15"/>
          <w:szCs w:val="12"/>
        </w:rPr>
        <w:t>.</w:t>
      </w:r>
    </w:p>
    <w:p w14:paraId="152973BA" w14:textId="77777777" w:rsidR="00AD6F25" w:rsidRDefault="000C1409" w:rsidP="00FC3105">
      <w:pPr>
        <w:pStyle w:val="Els-reference-head"/>
        <w:spacing w:beforeLines="50" w:before="120" w:afterLines="50" w:after="120" w:line="180" w:lineRule="exact"/>
        <w:jc w:val="both"/>
      </w:pPr>
      <w:r>
        <w:t>References</w:t>
      </w:r>
    </w:p>
    <w:p w14:paraId="72495686" w14:textId="77777777"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[1] X. Xu, From cloud computing to cloud manufacturing, Robotics andComputer-Integrated Manufacturing 28 (1) (2012) 75 – 86.</w:t>
      </w:r>
    </w:p>
    <w:p w14:paraId="0289361D" w14:textId="77777777"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[2] F. Tao, L. Zhang, K. Lu, D. Zhao, Research on manufacturing grid resource service optimal-selection and composition framework, Enterprise Information Systems 6 (2) (2012) 237–264.</w:t>
      </w:r>
    </w:p>
    <w:p w14:paraId="64EDAB82" w14:textId="77777777"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[3] O. F. Valilai, M. Houshmand, A collaborative and integrated platform to support distributed manufacturing system using a service-oriented approach based on cloud computing paradigm, Robotics and Computer-Integrated Manufacturing 29 (1) (2013) 110–127.</w:t>
      </w:r>
    </w:p>
    <w:p w14:paraId="0CD9842E" w14:textId="77777777"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lastRenderedPageBreak/>
        <w:t>[4] B. Lv, A multi-view model study for the architecture of cloud manufacturing, in: Digital Manufacturing and Automation (ICDMA), 2012 Third International Conference on, July 31 2012-Aug. 2 2012, pp. 93–97.</w:t>
      </w:r>
    </w:p>
    <w:p w14:paraId="0FB09D0C" w14:textId="77777777"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[5] B.-H.Li, L.Zhang, S.-L.Wang, F.Tao, J.Cao, X.Jiang, X.Song, X.Chai, Cloud manufacturing: a new service-oriented networked manufacturing model, Computer integrated manufacturing systems 16 (1) (2010) 1–7.</w:t>
      </w:r>
    </w:p>
    <w:p w14:paraId="0585A204" w14:textId="77777777"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 xml:space="preserve">[6] W. Liu, B. Liu, D. Sun, Y. Li, G. Ma, </w:t>
      </w:r>
      <w:r w:rsidR="00391FF1" w:rsidRPr="00FC3105">
        <w:rPr>
          <w:sz w:val="12"/>
          <w:szCs w:val="12"/>
        </w:rPr>
        <w:t>Study on multi-task oriented services composition and optimisation with the 'Multi-Composition for Each Task' pattern in cloud manufacturing systems</w:t>
      </w:r>
      <w:r w:rsidRPr="00FC3105">
        <w:rPr>
          <w:sz w:val="12"/>
          <w:szCs w:val="12"/>
        </w:rPr>
        <w:t>, International Journal of Computer Integrated Manufacturing 26 (8) (2013)</w:t>
      </w:r>
    </w:p>
    <w:p w14:paraId="72A51FF5" w14:textId="77777777"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[7] S. C. Oh, D. Lee, S. R. T. Kumara, Effective web service composition in</w:t>
      </w:r>
      <w:r w:rsidR="00391FF1" w:rsidRPr="00FC3105">
        <w:rPr>
          <w:sz w:val="12"/>
          <w:szCs w:val="12"/>
        </w:rPr>
        <w:t xml:space="preserve"> </w:t>
      </w:r>
      <w:r w:rsidRPr="00FC3105">
        <w:rPr>
          <w:sz w:val="12"/>
          <w:szCs w:val="12"/>
        </w:rPr>
        <w:t>diverse and large-scale service networks, IEEE Transactions on Services</w:t>
      </w:r>
      <w:r w:rsidR="00391FF1" w:rsidRPr="00FC3105">
        <w:rPr>
          <w:sz w:val="12"/>
          <w:szCs w:val="12"/>
        </w:rPr>
        <w:t xml:space="preserve"> </w:t>
      </w:r>
      <w:r w:rsidRPr="00FC3105">
        <w:rPr>
          <w:sz w:val="12"/>
          <w:szCs w:val="12"/>
        </w:rPr>
        <w:t>Computing 1 (1) (Jan.-March 2008) 15–32.</w:t>
      </w:r>
    </w:p>
    <w:p w14:paraId="43C7F629" w14:textId="77777777"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[8] J. S. Smith, Survey on the use of simulation for manufacturing system</w:t>
      </w:r>
      <w:r w:rsidR="00391FF1" w:rsidRPr="00FC3105">
        <w:rPr>
          <w:sz w:val="12"/>
          <w:szCs w:val="12"/>
        </w:rPr>
        <w:t xml:space="preserve"> </w:t>
      </w:r>
      <w:r w:rsidRPr="00FC3105">
        <w:rPr>
          <w:sz w:val="12"/>
          <w:szCs w:val="12"/>
        </w:rPr>
        <w:t>design and operation, Journal of Manufacturing Systems 22 (2) (2003)</w:t>
      </w:r>
      <w:r w:rsidR="00391FF1" w:rsidRPr="00FC3105">
        <w:rPr>
          <w:sz w:val="12"/>
          <w:szCs w:val="12"/>
        </w:rPr>
        <w:t xml:space="preserve"> </w:t>
      </w:r>
      <w:r w:rsidRPr="00FC3105">
        <w:rPr>
          <w:sz w:val="12"/>
          <w:szCs w:val="12"/>
        </w:rPr>
        <w:t xml:space="preserve">157 – 171. </w:t>
      </w:r>
    </w:p>
    <w:p w14:paraId="693B5BFB" w14:textId="77777777"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[9] I. Sabuncuoglu, O. B. Kizilisik, Reactive scheduling in a dynamic and</w:t>
      </w:r>
      <w:r w:rsidR="00391FF1" w:rsidRPr="00FC3105">
        <w:rPr>
          <w:sz w:val="12"/>
          <w:szCs w:val="12"/>
        </w:rPr>
        <w:t xml:space="preserve"> </w:t>
      </w:r>
      <w:r w:rsidRPr="00FC3105">
        <w:rPr>
          <w:sz w:val="12"/>
          <w:szCs w:val="12"/>
        </w:rPr>
        <w:t>stochastic fms environment, International Journal of Production Research</w:t>
      </w:r>
      <w:r w:rsidR="00391FF1" w:rsidRPr="00FC3105">
        <w:rPr>
          <w:sz w:val="12"/>
          <w:szCs w:val="12"/>
        </w:rPr>
        <w:t xml:space="preserve"> </w:t>
      </w:r>
      <w:r w:rsidRPr="00FC3105">
        <w:rPr>
          <w:sz w:val="12"/>
          <w:szCs w:val="12"/>
        </w:rPr>
        <w:t>41 (17) (2003) 4211–4231.</w:t>
      </w:r>
    </w:p>
    <w:p w14:paraId="2544AB44" w14:textId="77777777"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[10] T. Felberbauer, K. Altendorfer, A. HÃijbl, Using a scalable simulation</w:t>
      </w:r>
      <w:r w:rsidR="00391FF1" w:rsidRPr="00FC3105">
        <w:rPr>
          <w:sz w:val="12"/>
          <w:szCs w:val="12"/>
        </w:rPr>
        <w:t xml:space="preserve"> </w:t>
      </w:r>
      <w:r w:rsidRPr="00FC3105">
        <w:rPr>
          <w:sz w:val="12"/>
          <w:szCs w:val="12"/>
        </w:rPr>
        <w:t>model to evaluate the performance of production system segmentation in</w:t>
      </w:r>
      <w:r w:rsidR="00391FF1" w:rsidRPr="00FC3105">
        <w:rPr>
          <w:sz w:val="12"/>
          <w:szCs w:val="12"/>
        </w:rPr>
        <w:t xml:space="preserve"> </w:t>
      </w:r>
      <w:r w:rsidRPr="00FC3105">
        <w:rPr>
          <w:sz w:val="12"/>
          <w:szCs w:val="12"/>
        </w:rPr>
        <w:t>a combined mrp and kanban system, in: Proceedings of the 2012 Winter</w:t>
      </w:r>
      <w:r w:rsidR="00391FF1" w:rsidRPr="00FC3105">
        <w:rPr>
          <w:sz w:val="12"/>
          <w:szCs w:val="12"/>
        </w:rPr>
        <w:t xml:space="preserve"> </w:t>
      </w:r>
      <w:r w:rsidRPr="00FC3105">
        <w:rPr>
          <w:sz w:val="12"/>
          <w:szCs w:val="12"/>
        </w:rPr>
        <w:t>Simulation Conference (WSC), 9-12 Dec. 2012, pp. 1–12.</w:t>
      </w:r>
    </w:p>
    <w:p w14:paraId="566B0593" w14:textId="77777777"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[11] D. Mourtzis, N. Papakostas, D. Mavrikios, S. Makris, K. Alexopoulos, The role of simulation in digital manufacturing: applications</w:t>
      </w:r>
      <w:r w:rsidR="00391FF1" w:rsidRPr="00FC3105">
        <w:rPr>
          <w:sz w:val="12"/>
          <w:szCs w:val="12"/>
        </w:rPr>
        <w:t xml:space="preserve"> </w:t>
      </w:r>
      <w:r w:rsidRPr="00FC3105">
        <w:rPr>
          <w:sz w:val="12"/>
          <w:szCs w:val="12"/>
        </w:rPr>
        <w:t>and outlook, International Journal of Computer Integrated Manufacturing 28 (1) (2015) 3–24.</w:t>
      </w:r>
    </w:p>
    <w:p w14:paraId="62C1C93E" w14:textId="77777777"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[12] D. Wu, M. J. Greer, D. W. Rosen, D. Schaefer, Cloud manufacturing:</w:t>
      </w:r>
      <w:r w:rsidR="00391FF1" w:rsidRPr="00FC3105">
        <w:rPr>
          <w:sz w:val="12"/>
          <w:szCs w:val="12"/>
        </w:rPr>
        <w:t xml:space="preserve"> </w:t>
      </w:r>
      <w:r w:rsidRPr="00FC3105">
        <w:rPr>
          <w:sz w:val="12"/>
          <w:szCs w:val="12"/>
        </w:rPr>
        <w:t>Strategic vision and state-of-the-art, Journal of Manufacturing Systems</w:t>
      </w:r>
      <w:r w:rsidR="00391FF1" w:rsidRPr="00FC3105">
        <w:rPr>
          <w:sz w:val="12"/>
          <w:szCs w:val="12"/>
        </w:rPr>
        <w:t xml:space="preserve"> </w:t>
      </w:r>
      <w:r w:rsidRPr="00FC3105">
        <w:rPr>
          <w:sz w:val="12"/>
          <w:szCs w:val="12"/>
        </w:rPr>
        <w:t>32 (4) (2013) 564–579.</w:t>
      </w:r>
    </w:p>
    <w:p w14:paraId="3F523E7E" w14:textId="77777777"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[13] R. Kolisch, S. Hartmann, Heuristic algorithms for the resource</w:t>
      </w:r>
      <w:r w:rsidR="00391FF1" w:rsidRPr="00FC3105">
        <w:rPr>
          <w:sz w:val="12"/>
          <w:szCs w:val="12"/>
        </w:rPr>
        <w:t xml:space="preserve"> </w:t>
      </w:r>
      <w:r w:rsidRPr="00FC3105">
        <w:rPr>
          <w:sz w:val="12"/>
          <w:szCs w:val="12"/>
        </w:rPr>
        <w:t>constrained</w:t>
      </w:r>
      <w:r w:rsidR="00391FF1" w:rsidRPr="00FC3105">
        <w:rPr>
          <w:sz w:val="12"/>
          <w:szCs w:val="12"/>
        </w:rPr>
        <w:t xml:space="preserve"> </w:t>
      </w:r>
      <w:r w:rsidRPr="00FC3105">
        <w:rPr>
          <w:sz w:val="12"/>
          <w:szCs w:val="12"/>
        </w:rPr>
        <w:t>project</w:t>
      </w:r>
      <w:r w:rsidR="00391FF1" w:rsidRPr="00FC3105">
        <w:rPr>
          <w:sz w:val="12"/>
          <w:szCs w:val="12"/>
        </w:rPr>
        <w:t xml:space="preserve"> </w:t>
      </w:r>
      <w:r w:rsidRPr="00FC3105">
        <w:rPr>
          <w:sz w:val="12"/>
          <w:szCs w:val="12"/>
        </w:rPr>
        <w:t>scheduling</w:t>
      </w:r>
      <w:r w:rsidR="00391FF1" w:rsidRPr="00FC3105">
        <w:rPr>
          <w:sz w:val="12"/>
          <w:szCs w:val="12"/>
        </w:rPr>
        <w:t xml:space="preserve"> </w:t>
      </w:r>
      <w:r w:rsidRPr="00FC3105">
        <w:rPr>
          <w:sz w:val="12"/>
          <w:szCs w:val="12"/>
        </w:rPr>
        <w:t>problem: Classification</w:t>
      </w:r>
      <w:r w:rsidR="00391FF1" w:rsidRPr="00FC3105">
        <w:rPr>
          <w:sz w:val="12"/>
          <w:szCs w:val="12"/>
        </w:rPr>
        <w:t xml:space="preserve"> </w:t>
      </w:r>
      <w:r w:rsidRPr="00FC3105">
        <w:rPr>
          <w:sz w:val="12"/>
          <w:szCs w:val="12"/>
        </w:rPr>
        <w:t>and</w:t>
      </w:r>
      <w:r w:rsidR="00391FF1" w:rsidRPr="00FC3105">
        <w:rPr>
          <w:sz w:val="12"/>
          <w:szCs w:val="12"/>
        </w:rPr>
        <w:t xml:space="preserve"> </w:t>
      </w:r>
      <w:r w:rsidRPr="00FC3105">
        <w:rPr>
          <w:sz w:val="12"/>
          <w:szCs w:val="12"/>
        </w:rPr>
        <w:t>computational</w:t>
      </w:r>
      <w:r w:rsidR="00391FF1" w:rsidRPr="00FC3105">
        <w:rPr>
          <w:sz w:val="12"/>
          <w:szCs w:val="12"/>
        </w:rPr>
        <w:t xml:space="preserve"> </w:t>
      </w:r>
      <w:r w:rsidRPr="00FC3105">
        <w:rPr>
          <w:sz w:val="12"/>
          <w:szCs w:val="12"/>
        </w:rPr>
        <w:t>analysis, in: J. WÄ ´ Zglarz (Ed.), International Series in Operations Research &amp; Management Science, Vol. 14, Springer US, 1999, pp. 147–178.</w:t>
      </w:r>
    </w:p>
    <w:p w14:paraId="513441FD" w14:textId="77777777"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[14] C.M.Macal, M.J.North, Agent-basedmodelingandsimulation, in: Winter Simulation Conference, Winter Simulation Conference, Austin, Texas,</w:t>
      </w:r>
      <w:r w:rsidR="00391FF1" w:rsidRPr="00FC3105">
        <w:rPr>
          <w:sz w:val="12"/>
          <w:szCs w:val="12"/>
        </w:rPr>
        <w:t xml:space="preserve"> </w:t>
      </w:r>
      <w:r w:rsidRPr="00FC3105">
        <w:rPr>
          <w:sz w:val="12"/>
          <w:szCs w:val="12"/>
        </w:rPr>
        <w:t>2009, pp. 86–98.</w:t>
      </w:r>
    </w:p>
    <w:p w14:paraId="5CD4550F" w14:textId="77777777"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[15] M. J. North, C. M. Macal, Managing business complexity: discovering</w:t>
      </w:r>
      <w:r w:rsidR="00391FF1" w:rsidRPr="00FC3105">
        <w:rPr>
          <w:sz w:val="12"/>
          <w:szCs w:val="12"/>
        </w:rPr>
        <w:t xml:space="preserve"> </w:t>
      </w:r>
      <w:r w:rsidRPr="00FC3105">
        <w:rPr>
          <w:sz w:val="12"/>
          <w:szCs w:val="12"/>
        </w:rPr>
        <w:t xml:space="preserve">strategic solutions with agent-based </w:t>
      </w:r>
      <w:r w:rsidR="00391FF1" w:rsidRPr="00FC3105">
        <w:rPr>
          <w:sz w:val="12"/>
          <w:szCs w:val="12"/>
        </w:rPr>
        <w:t>modeling and simulation, Oxford</w:t>
      </w:r>
      <w:r w:rsidR="00391FF1" w:rsidRPr="00FC3105">
        <w:rPr>
          <w:rFonts w:hint="eastAsia"/>
          <w:sz w:val="12"/>
          <w:szCs w:val="12"/>
          <w:lang w:eastAsia="zh-CN"/>
        </w:rPr>
        <w:t xml:space="preserve"> </w:t>
      </w:r>
      <w:r w:rsidRPr="00FC3105">
        <w:rPr>
          <w:sz w:val="12"/>
          <w:szCs w:val="12"/>
        </w:rPr>
        <w:t>University Press, 2007.</w:t>
      </w:r>
    </w:p>
    <w:p w14:paraId="58D00B98" w14:textId="77777777" w:rsidR="00615DB0" w:rsidRPr="00FC3105" w:rsidRDefault="00615DB0" w:rsidP="00FC3105">
      <w:pPr>
        <w:pStyle w:val="Els-reference"/>
        <w:spacing w:line="120" w:lineRule="exact"/>
        <w:ind w:left="143" w:hangingChars="119" w:hanging="143"/>
        <w:jc w:val="both"/>
        <w:rPr>
          <w:sz w:val="12"/>
          <w:szCs w:val="12"/>
        </w:rPr>
      </w:pPr>
      <w:r w:rsidRPr="00FC3105">
        <w:rPr>
          <w:sz w:val="12"/>
          <w:szCs w:val="12"/>
        </w:rPr>
        <w:t>[16] M. J. North, N. T. Collier, J. Ozik, E. R. Tatara, C. M. Macal, M. Bragen,</w:t>
      </w:r>
      <w:r w:rsidR="00391FF1" w:rsidRPr="00FC3105">
        <w:rPr>
          <w:sz w:val="12"/>
          <w:szCs w:val="12"/>
        </w:rPr>
        <w:t xml:space="preserve"> </w:t>
      </w:r>
      <w:r w:rsidRPr="00FC3105">
        <w:rPr>
          <w:sz w:val="12"/>
          <w:szCs w:val="12"/>
        </w:rPr>
        <w:t>P. Sydelko, Complex adaptive systems modeling with repast simphony,</w:t>
      </w:r>
      <w:r w:rsidR="00391FF1" w:rsidRPr="00FC3105">
        <w:rPr>
          <w:sz w:val="12"/>
          <w:szCs w:val="12"/>
        </w:rPr>
        <w:t xml:space="preserve"> </w:t>
      </w:r>
      <w:r w:rsidRPr="00FC3105">
        <w:rPr>
          <w:sz w:val="12"/>
          <w:szCs w:val="12"/>
        </w:rPr>
        <w:t xml:space="preserve">Complex Adaptive Systems Modeling 1 (1) (2013) 1–26. </w:t>
      </w:r>
    </w:p>
    <w:p w14:paraId="4059BCAE" w14:textId="77777777" w:rsidR="00391FF1" w:rsidRPr="00FC3105" w:rsidRDefault="00615DB0" w:rsidP="00FC3105">
      <w:pPr>
        <w:pStyle w:val="Els-reference"/>
        <w:spacing w:line="120" w:lineRule="exact"/>
        <w:ind w:left="143" w:hangingChars="119" w:hanging="143"/>
        <w:jc w:val="both"/>
        <w:rPr>
          <w:sz w:val="12"/>
          <w:szCs w:val="12"/>
        </w:rPr>
      </w:pPr>
      <w:r w:rsidRPr="00FC3105">
        <w:rPr>
          <w:sz w:val="12"/>
          <w:szCs w:val="12"/>
        </w:rPr>
        <w:t>[17] E. Demeulemeester, M. Vanhoucke, W. Herroelen, Rangen: A random</w:t>
      </w:r>
      <w:r w:rsidR="00391FF1" w:rsidRPr="00FC3105">
        <w:rPr>
          <w:sz w:val="12"/>
          <w:szCs w:val="12"/>
        </w:rPr>
        <w:t xml:space="preserve"> </w:t>
      </w:r>
      <w:r w:rsidRPr="00FC3105">
        <w:rPr>
          <w:sz w:val="12"/>
          <w:szCs w:val="12"/>
        </w:rPr>
        <w:t>network generator for activity-on-the-node networks, Journal of Scheduling 6 (1) (2003) 17–38.</w:t>
      </w:r>
    </w:p>
    <w:p w14:paraId="4DA83FB8" w14:textId="77777777" w:rsidR="00AD6F25" w:rsidRDefault="00391FF1" w:rsidP="00FC3105">
      <w:pPr>
        <w:pStyle w:val="Els-reference"/>
        <w:spacing w:line="120" w:lineRule="exact"/>
        <w:ind w:left="240" w:hanging="240"/>
        <w:jc w:val="both"/>
        <w:rPr>
          <w:szCs w:val="16"/>
          <w:lang w:val="en-IN" w:eastAsia="en-IN"/>
        </w:rPr>
        <w:sectPr w:rsidR="00AD6F25">
          <w:footnotePr>
            <w:numFmt w:val="chicago"/>
          </w:footnotePr>
          <w:type w:val="continuous"/>
          <w:pgSz w:w="11907" w:h="16840" w:code="161"/>
          <w:pgMar w:top="737" w:right="680" w:bottom="1134" w:left="851" w:header="907" w:footer="1253" w:gutter="0"/>
          <w:cols w:num="2" w:space="360"/>
          <w:titlePg/>
          <w:docGrid w:linePitch="360"/>
        </w:sectPr>
      </w:pPr>
      <w:r>
        <w:rPr>
          <w:szCs w:val="16"/>
          <w:lang w:val="en-IN" w:eastAsia="en-IN"/>
        </w:rPr>
        <w:t xml:space="preserve"> </w:t>
      </w:r>
    </w:p>
    <w:p w14:paraId="4AA14DE2" w14:textId="77777777" w:rsidR="00EB2B15" w:rsidRDefault="00EB2B15">
      <w:pPr>
        <w:widowControl/>
        <w:rPr>
          <w:b/>
        </w:rPr>
      </w:pPr>
    </w:p>
    <w:sectPr w:rsidR="00EB2B15">
      <w:footnotePr>
        <w:numFmt w:val="chicago"/>
      </w:footnotePr>
      <w:type w:val="continuous"/>
      <w:pgSz w:w="11907" w:h="16840" w:code="161"/>
      <w:pgMar w:top="737" w:right="680" w:bottom="1134" w:left="851" w:header="907" w:footer="1253"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Vic" w:date="2016-09-08T22:13:00Z" w:initials="V">
    <w:p w14:paraId="40BF922E" w14:textId="77777777" w:rsidR="00B12BDA" w:rsidRDefault="00B12BDA">
      <w:pPr>
        <w:pStyle w:val="af"/>
        <w:rPr>
          <w:lang w:eastAsia="zh-CN"/>
        </w:rPr>
      </w:pPr>
      <w:r>
        <w:rPr>
          <w:rStyle w:val="ad"/>
        </w:rPr>
        <w:annotationRef/>
      </w:r>
      <w:r>
        <w:rPr>
          <w:rFonts w:hint="eastAsia"/>
          <w:lang w:eastAsia="zh-CN"/>
        </w:rPr>
        <w:t>F</w:t>
      </w:r>
      <w:r>
        <w:rPr>
          <w:lang w:eastAsia="zh-CN"/>
        </w:rPr>
        <w:t>ormat strictly according to the template, and trim it to 6 pages. The content needs to be further condensed, without sacrificing the quality of figures, the format arrangement. Work on the expressions to be brief.</w:t>
      </w:r>
    </w:p>
  </w:comment>
  <w:comment w:id="1" w:author="Vic" w:date="2016-09-08T22:04:00Z" w:initials="V">
    <w:p w14:paraId="1057D777" w14:textId="77777777" w:rsidR="00B12BDA" w:rsidRDefault="00B12BDA">
      <w:pPr>
        <w:pStyle w:val="af"/>
        <w:rPr>
          <w:lang w:eastAsia="zh-CN"/>
        </w:rPr>
      </w:pPr>
      <w:r>
        <w:rPr>
          <w:rStyle w:val="ad"/>
        </w:rPr>
        <w:annotationRef/>
      </w:r>
      <w:r>
        <w:rPr>
          <w:rFonts w:hint="eastAsia"/>
          <w:lang w:eastAsia="zh-CN"/>
        </w:rPr>
        <w:t>C</w:t>
      </w:r>
      <w:r>
        <w:rPr>
          <w:lang w:eastAsia="zh-CN"/>
        </w:rPr>
        <w:t xml:space="preserve">onfirm with </w:t>
      </w:r>
      <w:proofErr w:type="spellStart"/>
      <w:r>
        <w:rPr>
          <w:lang w:eastAsia="zh-CN"/>
        </w:rPr>
        <w:t>Prof.</w:t>
      </w:r>
      <w:proofErr w:type="spellEnd"/>
      <w:r>
        <w:rPr>
          <w:lang w:eastAsia="zh-CN"/>
        </w:rPr>
        <w:t xml:space="preserve"> Fang to use his mobile or landline.</w:t>
      </w:r>
    </w:p>
  </w:comment>
  <w:comment w:id="2" w:author="Vic" w:date="2016-09-08T22:04:00Z" w:initials="V">
    <w:p w14:paraId="14F1A129" w14:textId="77777777" w:rsidR="00B12BDA" w:rsidRDefault="00B12BDA">
      <w:pPr>
        <w:pStyle w:val="af"/>
        <w:rPr>
          <w:lang w:eastAsia="zh-CN"/>
        </w:rPr>
      </w:pPr>
      <w:r>
        <w:rPr>
          <w:rStyle w:val="ad"/>
        </w:rPr>
        <w:annotationRef/>
      </w:r>
      <w:r>
        <w:rPr>
          <w:rFonts w:hint="eastAsia"/>
          <w:lang w:eastAsia="zh-CN"/>
        </w:rPr>
        <w:t>Abstract should be less than 100 words</w:t>
      </w:r>
      <w:r>
        <w:rPr>
          <w:lang w:eastAsia="zh-CN"/>
        </w:rPr>
        <w:t>.</w:t>
      </w:r>
    </w:p>
  </w:comment>
  <w:comment w:id="18" w:author="Vic" w:date="2016-09-08T22:11:00Z" w:initials="V">
    <w:p w14:paraId="14C06CD3" w14:textId="77777777" w:rsidR="00B12BDA" w:rsidRDefault="00B12BDA">
      <w:pPr>
        <w:pStyle w:val="af"/>
        <w:rPr>
          <w:lang w:eastAsia="zh-CN"/>
        </w:rPr>
      </w:pPr>
      <w:r>
        <w:rPr>
          <w:rStyle w:val="ad"/>
        </w:rPr>
        <w:annotationRef/>
      </w:r>
      <w:r>
        <w:rPr>
          <w:rFonts w:hint="eastAsia"/>
          <w:lang w:eastAsia="zh-CN"/>
        </w:rPr>
        <w:t>Fewer registered resources instead of more resources?</w:t>
      </w:r>
    </w:p>
  </w:comment>
  <w:comment w:id="20" w:author="Vic" w:date="2016-09-08T22:15:00Z" w:initials="V">
    <w:p w14:paraId="351BA6B5" w14:textId="77777777" w:rsidR="00B12BDA" w:rsidRDefault="00B12BDA">
      <w:pPr>
        <w:pStyle w:val="af"/>
        <w:rPr>
          <w:lang w:eastAsia="zh-CN"/>
        </w:rPr>
      </w:pPr>
      <w:r>
        <w:rPr>
          <w:rStyle w:val="ad"/>
        </w:rPr>
        <w:annotationRef/>
      </w:r>
      <w:r>
        <w:rPr>
          <w:rFonts w:hint="eastAsia"/>
          <w:lang w:eastAsia="zh-CN"/>
        </w:rPr>
        <w:t>Different expression with the title, should be consistent.</w:t>
      </w:r>
    </w:p>
  </w:comment>
  <w:comment w:id="65" w:author="Vic" w:date="2016-09-08T22:36:00Z" w:initials="V">
    <w:p w14:paraId="00D72F3F" w14:textId="77777777" w:rsidR="00B12BDA" w:rsidRDefault="00B12BDA">
      <w:pPr>
        <w:pStyle w:val="af"/>
        <w:rPr>
          <w:lang w:eastAsia="zh-CN"/>
        </w:rPr>
      </w:pPr>
      <w:r>
        <w:rPr>
          <w:rStyle w:val="ad"/>
        </w:rPr>
        <w:annotationRef/>
      </w:r>
      <w:r>
        <w:rPr>
          <w:rFonts w:hint="eastAsia"/>
          <w:lang w:eastAsia="zh-CN"/>
        </w:rPr>
        <w:t>Trim this section 3.1</w:t>
      </w:r>
    </w:p>
  </w:comment>
  <w:comment w:id="69" w:author="Vic" w:date="2016-09-08T22:25:00Z" w:initials="V">
    <w:p w14:paraId="5A3C2DEC" w14:textId="77777777" w:rsidR="00B12BDA" w:rsidRDefault="00B12BDA">
      <w:pPr>
        <w:pStyle w:val="af"/>
        <w:rPr>
          <w:lang w:eastAsia="zh-CN"/>
        </w:rPr>
      </w:pPr>
      <w:r>
        <w:rPr>
          <w:rStyle w:val="ad"/>
        </w:rPr>
        <w:annotationRef/>
      </w:r>
      <w:r>
        <w:rPr>
          <w:rFonts w:hint="eastAsia"/>
          <w:lang w:eastAsia="zh-CN"/>
        </w:rPr>
        <w:t>In this concept, provider does not provide service, but resource?</w:t>
      </w:r>
    </w:p>
  </w:comment>
  <w:comment w:id="87" w:author="Vic" w:date="2016-09-08T22:29:00Z" w:initials="V">
    <w:p w14:paraId="51BA8CC1" w14:textId="77777777" w:rsidR="00B12BDA" w:rsidRDefault="00B12BDA">
      <w:pPr>
        <w:pStyle w:val="af"/>
        <w:rPr>
          <w:lang w:eastAsia="zh-CN"/>
        </w:rPr>
      </w:pPr>
      <w:r>
        <w:rPr>
          <w:rStyle w:val="ad"/>
        </w:rPr>
        <w:annotationRef/>
      </w:r>
      <w:r>
        <w:rPr>
          <w:rFonts w:hint="eastAsia"/>
          <w:lang w:eastAsia="zh-CN"/>
        </w:rPr>
        <w:t>Too small figure</w:t>
      </w:r>
    </w:p>
  </w:comment>
  <w:comment w:id="88" w:author="Vic" w:date="2016-09-08T23:08:00Z" w:initials="V">
    <w:p w14:paraId="7CB69B21" w14:textId="77777777" w:rsidR="00B12BDA" w:rsidRDefault="00B12BDA">
      <w:pPr>
        <w:pStyle w:val="af"/>
        <w:rPr>
          <w:lang w:eastAsia="zh-CN"/>
        </w:rPr>
      </w:pPr>
      <w:r>
        <w:rPr>
          <w:rStyle w:val="ad"/>
        </w:rPr>
        <w:annotationRef/>
      </w:r>
      <w:r>
        <w:rPr>
          <w:rFonts w:hint="eastAsia"/>
          <w:lang w:eastAsia="zh-CN"/>
        </w:rPr>
        <w:t>Several modes are introduced, how the transitions between modes will take place?</w:t>
      </w:r>
      <w:r>
        <w:rPr>
          <w:lang w:eastAsia="zh-CN"/>
        </w:rPr>
        <w:t xml:space="preserve"> How these reflect the evolution of ecosystem.</w:t>
      </w:r>
    </w:p>
  </w:comment>
  <w:comment w:id="109" w:author="Vic" w:date="2016-09-08T22:32:00Z" w:initials="V">
    <w:p w14:paraId="046A4B16" w14:textId="77777777" w:rsidR="00B12BDA" w:rsidRDefault="00B12BDA">
      <w:pPr>
        <w:pStyle w:val="af"/>
        <w:rPr>
          <w:lang w:eastAsia="zh-CN"/>
        </w:rPr>
      </w:pPr>
      <w:r>
        <w:rPr>
          <w:rStyle w:val="ad"/>
        </w:rPr>
        <w:annotationRef/>
      </w:r>
      <w:r>
        <w:rPr>
          <w:rFonts w:hint="eastAsia"/>
          <w:lang w:eastAsia="zh-CN"/>
        </w:rPr>
        <w:t>Try to comb</w:t>
      </w:r>
      <w:r>
        <w:rPr>
          <w:lang w:eastAsia="zh-CN"/>
        </w:rPr>
        <w:t>ine the 3.2.1-3.2.3, same to 3.3</w:t>
      </w:r>
    </w:p>
  </w:comment>
  <w:comment w:id="115" w:author="Vic" w:date="2016-09-08T22:43:00Z" w:initials="V">
    <w:p w14:paraId="7CCF3579" w14:textId="77777777" w:rsidR="00B12BDA" w:rsidRDefault="00B12BDA">
      <w:pPr>
        <w:pStyle w:val="af"/>
        <w:rPr>
          <w:lang w:eastAsia="zh-CN"/>
        </w:rPr>
      </w:pPr>
      <w:r>
        <w:rPr>
          <w:rStyle w:val="ad"/>
        </w:rPr>
        <w:annotationRef/>
      </w:r>
      <w:r>
        <w:rPr>
          <w:lang w:eastAsia="zh-CN"/>
        </w:rPr>
        <w:t>M</w:t>
      </w:r>
      <w:r>
        <w:rPr>
          <w:rFonts w:hint="eastAsia"/>
          <w:lang w:eastAsia="zh-CN"/>
        </w:rPr>
        <w:t>a</w:t>
      </w:r>
      <w:r>
        <w:rPr>
          <w:lang w:eastAsia="zh-CN"/>
        </w:rPr>
        <w:t xml:space="preserve">x </w:t>
      </w:r>
      <w:proofErr w:type="gramStart"/>
      <w:r>
        <w:rPr>
          <w:lang w:eastAsia="zh-CN"/>
        </w:rPr>
        <w:t>L(</w:t>
      </w:r>
      <w:proofErr w:type="spellStart"/>
      <w:proofErr w:type="gramEnd"/>
      <w:r>
        <w:rPr>
          <w:lang w:eastAsia="zh-CN"/>
        </w:rPr>
        <w:t>k,tao</w:t>
      </w:r>
      <w:proofErr w:type="spellEnd"/>
      <w:r>
        <w:rPr>
          <w:lang w:eastAsia="zh-CN"/>
        </w:rPr>
        <w:t>) means low waiting queue length?</w:t>
      </w:r>
    </w:p>
  </w:comment>
  <w:comment w:id="142" w:author="Vic" w:date="2016-09-08T22:34:00Z" w:initials="V">
    <w:p w14:paraId="344362C9" w14:textId="77777777" w:rsidR="00B12BDA" w:rsidRDefault="00B12BDA">
      <w:pPr>
        <w:pStyle w:val="af"/>
        <w:rPr>
          <w:lang w:eastAsia="zh-CN"/>
        </w:rPr>
      </w:pPr>
      <w:r>
        <w:rPr>
          <w:rStyle w:val="ad"/>
        </w:rPr>
        <w:annotationRef/>
      </w:r>
      <w:r>
        <w:rPr>
          <w:rFonts w:hint="eastAsia"/>
          <w:lang w:eastAsia="zh-CN"/>
        </w:rPr>
        <w:t xml:space="preserve">Redraw the figure to include the </w:t>
      </w:r>
      <w:r>
        <w:rPr>
          <w:lang w:eastAsia="zh-CN"/>
        </w:rPr>
        <w:t>interaction procedure, so the paragraphs can be shorter.</w:t>
      </w:r>
    </w:p>
  </w:comment>
  <w:comment w:id="144" w:author="Vic" w:date="2016-09-08T23:05:00Z" w:initials="V">
    <w:p w14:paraId="18318E5E" w14:textId="77777777" w:rsidR="00B12BDA" w:rsidRDefault="00B12BDA">
      <w:pPr>
        <w:pStyle w:val="af"/>
        <w:rPr>
          <w:lang w:eastAsia="zh-CN"/>
        </w:rPr>
      </w:pPr>
      <w:r>
        <w:rPr>
          <w:rStyle w:val="ad"/>
        </w:rPr>
        <w:annotationRef/>
      </w:r>
      <w:r>
        <w:rPr>
          <w:rFonts w:hint="eastAsia"/>
          <w:lang w:eastAsia="zh-CN"/>
        </w:rPr>
        <w:t>I</w:t>
      </w:r>
      <w:r>
        <w:rPr>
          <w:lang w:eastAsia="zh-CN"/>
        </w:rPr>
        <w:t>s this a different mode or part of incubation mode? It looks strange in the same level of incubation, outsourcing and meta mode.</w:t>
      </w:r>
    </w:p>
  </w:comment>
  <w:comment w:id="145" w:author="Vic" w:date="2016-09-08T22:56:00Z" w:initials="V">
    <w:p w14:paraId="402F5B5B" w14:textId="77777777" w:rsidR="00B12BDA" w:rsidRDefault="00B12BDA">
      <w:pPr>
        <w:pStyle w:val="af"/>
        <w:rPr>
          <w:lang w:eastAsia="zh-CN"/>
        </w:rPr>
      </w:pPr>
      <w:r>
        <w:rPr>
          <w:rStyle w:val="ad"/>
        </w:rPr>
        <w:annotationRef/>
      </w:r>
      <w:r>
        <w:rPr>
          <w:rFonts w:hint="eastAsia"/>
          <w:lang w:eastAsia="zh-CN"/>
        </w:rPr>
        <w:t>I still do not get it why t4</w:t>
      </w:r>
      <w:r>
        <w:rPr>
          <w:lang w:eastAsia="zh-CN"/>
        </w:rPr>
        <w:t xml:space="preserve"> only occupies 2 capacity of Type 2 in Figure 4.</w:t>
      </w:r>
    </w:p>
  </w:comment>
  <w:comment w:id="165" w:author="Vic" w:date="2016-09-08T23:11:00Z" w:initials="V">
    <w:p w14:paraId="73D0762A" w14:textId="77777777" w:rsidR="00B12BDA" w:rsidRDefault="00B12BDA">
      <w:pPr>
        <w:pStyle w:val="af"/>
        <w:rPr>
          <w:lang w:eastAsia="zh-CN"/>
        </w:rPr>
      </w:pPr>
      <w:r>
        <w:rPr>
          <w:rStyle w:val="ad"/>
        </w:rPr>
        <w:annotationRef/>
      </w:r>
      <w:r>
        <w:rPr>
          <w:rFonts w:hint="eastAsia"/>
          <w:lang w:eastAsia="zh-CN"/>
        </w:rPr>
        <w:t xml:space="preserve">The </w:t>
      </w:r>
      <w:r>
        <w:rPr>
          <w:lang w:eastAsia="zh-CN"/>
        </w:rPr>
        <w:t>meaning</w:t>
      </w:r>
      <w:r>
        <w:rPr>
          <w:rFonts w:hint="eastAsia"/>
          <w:lang w:eastAsia="zh-CN"/>
        </w:rPr>
        <w:t xml:space="preserve"> </w:t>
      </w:r>
      <w:r>
        <w:rPr>
          <w:lang w:eastAsia="zh-CN"/>
        </w:rPr>
        <w:t>of this design, e.g. real practices, is needed.</w:t>
      </w:r>
    </w:p>
  </w:comment>
  <w:comment w:id="166" w:author="Vic" w:date="2016-09-08T23:04:00Z" w:initials="V">
    <w:p w14:paraId="1F522DBC" w14:textId="77777777" w:rsidR="00B12BDA" w:rsidRDefault="00B12BDA">
      <w:pPr>
        <w:pStyle w:val="af"/>
        <w:rPr>
          <w:lang w:eastAsia="zh-CN"/>
        </w:rPr>
      </w:pPr>
      <w:r>
        <w:rPr>
          <w:rStyle w:val="ad"/>
        </w:rPr>
        <w:annotationRef/>
      </w:r>
      <w:r>
        <w:rPr>
          <w:rFonts w:hint="eastAsia"/>
          <w:lang w:eastAsia="zh-CN"/>
        </w:rPr>
        <w:t>Some conclusions are needed</w:t>
      </w:r>
      <w:r>
        <w:rPr>
          <w:lang w:eastAsia="zh-CN"/>
        </w:rPr>
        <w:t xml:space="preserve"> to highlight the contribution of this paper</w:t>
      </w:r>
      <w:r>
        <w:rPr>
          <w:rFonts w:hint="eastAsia"/>
          <w:lang w:eastAsia="zh-CN"/>
        </w:rPr>
        <w:t xml:space="preserve">, </w:t>
      </w:r>
      <w:r>
        <w:rPr>
          <w:lang w:eastAsia="zh-CN"/>
        </w:rPr>
        <w:t>it</w:t>
      </w:r>
      <w:r>
        <w:rPr>
          <w:rFonts w:hint="eastAsia"/>
          <w:lang w:eastAsia="zh-CN"/>
        </w:rPr>
        <w:t xml:space="preserve"> </w:t>
      </w:r>
      <w:r>
        <w:rPr>
          <w:lang w:eastAsia="zh-CN"/>
        </w:rPr>
        <w:t>finishes</w:t>
      </w:r>
      <w:r>
        <w:rPr>
          <w:rFonts w:hint="eastAsia"/>
          <w:lang w:eastAsia="zh-CN"/>
        </w:rPr>
        <w:t xml:space="preserve"> too fast</w:t>
      </w:r>
      <w:r>
        <w:rPr>
          <w:lang w:eastAsia="zh-CN"/>
        </w:rP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0BF922E" w15:done="0"/>
  <w15:commentEx w15:paraId="1057D777" w15:done="0"/>
  <w15:commentEx w15:paraId="14F1A129" w15:done="0"/>
  <w15:commentEx w15:paraId="14C06CD3" w15:done="0"/>
  <w15:commentEx w15:paraId="351BA6B5" w15:done="0"/>
  <w15:commentEx w15:paraId="00D72F3F" w15:done="0"/>
  <w15:commentEx w15:paraId="5A3C2DEC" w15:done="0"/>
  <w15:commentEx w15:paraId="51BA8CC1" w15:done="0"/>
  <w15:commentEx w15:paraId="7CB69B21" w15:done="0"/>
  <w15:commentEx w15:paraId="046A4B16" w15:done="0"/>
  <w15:commentEx w15:paraId="7CCF3579" w15:done="0"/>
  <w15:commentEx w15:paraId="344362C9" w15:done="0"/>
  <w15:commentEx w15:paraId="18318E5E" w15:done="0"/>
  <w15:commentEx w15:paraId="402F5B5B" w15:done="0"/>
  <w15:commentEx w15:paraId="73D0762A" w15:done="0"/>
  <w15:commentEx w15:paraId="1F522DBC" w15:done="0"/>
</w15:commentsEx>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77A1AF" w14:textId="77777777" w:rsidR="00DC011F" w:rsidRDefault="00DC011F">
      <w:r>
        <w:separator/>
      </w:r>
    </w:p>
    <w:p w14:paraId="0982B38F" w14:textId="77777777" w:rsidR="00DC011F" w:rsidRDefault="00DC011F"/>
    <w:p w14:paraId="762F2786" w14:textId="77777777" w:rsidR="00DC011F" w:rsidRDefault="00DC011F"/>
  </w:endnote>
  <w:endnote w:type="continuationSeparator" w:id="0">
    <w:p w14:paraId="10B9CCEC" w14:textId="77777777" w:rsidR="00DC011F" w:rsidRDefault="00DC011F">
      <w:r>
        <w:continuationSeparator/>
      </w:r>
    </w:p>
    <w:p w14:paraId="42F72B0A" w14:textId="77777777" w:rsidR="00DC011F" w:rsidRDefault="00DC011F"/>
    <w:p w14:paraId="1F3AE60B" w14:textId="77777777" w:rsidR="00DC011F" w:rsidRDefault="00DC01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fontKey="{170C7F30-12DF-44EB-A2E9-9F23A6D36CFB}"/>
    <w:embedBold r:id="rId2" w:fontKey="{CA97BE76-0140-4142-967E-692F62FAB121}"/>
    <w:embedItalic r:id="rId3" w:fontKey="{3BAF0567-32AC-473F-883D-71B3C0728D0B}"/>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embedItalic r:id="rId4" w:subsetted="1" w:fontKey="{1D2450C3-A30C-43A2-B6F1-8AB57EF4D6A5}"/>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embedRegular r:id="rId5" w:subsetted="1" w:fontKey="{D03FA3B1-E3F7-4921-971E-27D46FBF1545}"/>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embedRegular r:id="rId6" w:fontKey="{1882A18F-F9EE-4DA8-9A7D-7E1FD0F27608}"/>
    <w:embedItalic r:id="rId7" w:fontKey="{EE7C88D4-CABE-47BC-A51F-4F21ACE4EEF5}"/>
    <w:embedBoldItalic r:id="rId8" w:fontKey="{7C20D690-430C-4DD3-A5E2-9ABC92BEDD90}"/>
  </w:font>
  <w:font w:name="MS Mincho">
    <w:altName w:val="ＭＳ 明朝"/>
    <w:panose1 w:val="02020609040205080304"/>
    <w:charset w:val="80"/>
    <w:family w:val="modern"/>
    <w:pitch w:val="fixed"/>
    <w:sig w:usb0="E00002FF" w:usb1="6AC7FDFB" w:usb2="00000012" w:usb3="00000000" w:csb0="0002009F" w:csb1="00000000"/>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223DB1" w14:textId="77777777" w:rsidR="00B12BDA" w:rsidRDefault="00B12BDA">
    <w:pPr>
      <w:pStyle w:val="a6"/>
    </w:pPr>
    <w:r>
      <w:t xml:space="preserve">2212-8271 </w:t>
    </w:r>
    <w:sdt>
      <w:sdtPr>
        <w:id w:val="-176120870"/>
        <w:lock w:val="contentLocked"/>
        <w:placeholder>
          <w:docPart w:val="298B1FF65A0747FF9CC416089F710DA4"/>
        </w:placeholder>
        <w:group/>
      </w:sdtPr>
      <w:sdtContent>
        <w:sdt>
          <w:sdtPr>
            <w:id w:val="1277375721"/>
            <w:lock w:val="sdtContentLocked"/>
            <w:placeholder>
              <w:docPart w:val="298B1FF65A0747FF9CC416089F710DA4"/>
            </w:placeholder>
          </w:sdtPr>
          <w:sdtContent>
            <w:r>
              <w:t>© 2017 The Authors. Published by Elsevier B.V.</w:t>
            </w:r>
            <w:r>
              <w:br/>
            </w:r>
            <w:r w:rsidRPr="000D5C20">
              <w:rPr>
                <w:lang w:val="en-IN" w:eastAsia="en-IN"/>
              </w:rPr>
              <w:t>Peer-review under responsibility of</w:t>
            </w:r>
            <w:r>
              <w:rPr>
                <w:lang w:val="en-IN" w:eastAsia="en-IN"/>
              </w:rPr>
              <w:t xml:space="preserve"> </w:t>
            </w:r>
            <w:r w:rsidRPr="00C50658">
              <w:rPr>
                <w:lang w:val="en-IN" w:eastAsia="en-IN"/>
              </w:rPr>
              <w:t>the scientific committee of the 24th CIRP Conference on Life Cycle Engineering</w:t>
            </w:r>
            <w:r>
              <w:rPr>
                <w:lang w:val="en-IN" w:eastAsia="en-IN"/>
              </w:rPr>
              <w:t>.</w:t>
            </w:r>
          </w:sdtContent>
        </w:sdt>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684EAF" w14:textId="77777777" w:rsidR="00DC011F" w:rsidRDefault="00DC011F">
      <w:pPr>
        <w:pStyle w:val="a6"/>
        <w:rPr>
          <w:lang w:val="en-GB"/>
        </w:rPr>
      </w:pPr>
      <w:r>
        <w:rPr>
          <w:lang w:eastAsia="zh-CN"/>
        </w:rPr>
        <w:drawing>
          <wp:inline distT="0" distB="0" distL="0" distR="0" wp14:anchorId="4419A3F5" wp14:editId="26B3BDE1">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14:paraId="139F6D17" w14:textId="77777777" w:rsidR="00DC011F" w:rsidRDefault="00DC011F"/>
    <w:p w14:paraId="6628BE4E" w14:textId="77777777" w:rsidR="00DC011F" w:rsidRDefault="00DC011F"/>
  </w:footnote>
  <w:footnote w:type="continuationSeparator" w:id="0">
    <w:p w14:paraId="7B19EA02" w14:textId="77777777" w:rsidR="00DC011F" w:rsidRDefault="00DC011F">
      <w:r>
        <w:continuationSeparator/>
      </w:r>
    </w:p>
    <w:p w14:paraId="2C3337DA" w14:textId="77777777" w:rsidR="00DC011F" w:rsidRDefault="00DC011F"/>
    <w:p w14:paraId="43F27A0A" w14:textId="77777777" w:rsidR="00DC011F" w:rsidRDefault="00DC011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C993F" w14:textId="77777777" w:rsidR="00B12BDA" w:rsidRDefault="00B12BDA">
    <w:pPr>
      <w:pStyle w:val="a5"/>
      <w:tabs>
        <w:tab w:val="center" w:pos="4920"/>
      </w:tabs>
      <w:spacing w:line="200" w:lineRule="exact"/>
      <w:rPr>
        <w:i w:val="0"/>
        <w:iCs/>
      </w:rPr>
    </w:pPr>
    <w:r>
      <w:rPr>
        <w:rStyle w:val="aa"/>
        <w:i w:val="0"/>
      </w:rPr>
      <w:fldChar w:fldCharType="begin"/>
    </w:r>
    <w:r>
      <w:rPr>
        <w:rStyle w:val="aa"/>
        <w:i w:val="0"/>
      </w:rPr>
      <w:instrText xml:space="preserve"> PAGE </w:instrText>
    </w:r>
    <w:r>
      <w:rPr>
        <w:rStyle w:val="aa"/>
        <w:i w:val="0"/>
      </w:rPr>
      <w:fldChar w:fldCharType="separate"/>
    </w:r>
    <w:r w:rsidR="001E560D">
      <w:rPr>
        <w:rStyle w:val="aa"/>
        <w:i w:val="0"/>
      </w:rPr>
      <w:t>4</w:t>
    </w:r>
    <w:r>
      <w:rPr>
        <w:rStyle w:val="aa"/>
        <w:i w:val="0"/>
      </w:rPr>
      <w:fldChar w:fldCharType="end"/>
    </w: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lang w:eastAsia="zh-CN"/>
      </w:rPr>
      <w:t>201</w:t>
    </w:r>
    <w:r>
      <w:rPr>
        <w:lang w:eastAsia="zh-CN"/>
      </w:rPr>
      <w:t>7</w:t>
    </w:r>
    <w:r>
      <w:t>) 000–000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386B98" w14:textId="77777777" w:rsidR="00B12BDA" w:rsidRDefault="00B12BDA">
    <w:pPr>
      <w:pStyle w:val="a5"/>
      <w:tabs>
        <w:tab w:val="clear" w:pos="9356"/>
        <w:tab w:val="center" w:pos="4920"/>
        <w:tab w:val="right" w:pos="10320"/>
      </w:tabs>
      <w:spacing w:line="200" w:lineRule="exact"/>
    </w:pP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rPr>
      <w:t>20</w:t>
    </w:r>
    <w:r>
      <w:rPr>
        <w:rFonts w:hint="eastAsia"/>
        <w:lang w:eastAsia="zh-CN"/>
      </w:rPr>
      <w:t>1</w:t>
    </w:r>
    <w:r>
      <w:rPr>
        <w:lang w:eastAsia="zh-CN"/>
      </w:rPr>
      <w:t>7</w:t>
    </w:r>
    <w:r>
      <w:t>) 000–000</w:t>
    </w:r>
    <w:r>
      <w:tab/>
      <w:t xml:space="preserve"> </w:t>
    </w:r>
    <w:r>
      <w:rPr>
        <w:rStyle w:val="aa"/>
        <w:i w:val="0"/>
      </w:rPr>
      <w:fldChar w:fldCharType="begin"/>
    </w:r>
    <w:r>
      <w:rPr>
        <w:rStyle w:val="aa"/>
        <w:i w:val="0"/>
      </w:rPr>
      <w:instrText xml:space="preserve"> PAGE </w:instrText>
    </w:r>
    <w:r>
      <w:rPr>
        <w:rStyle w:val="aa"/>
        <w:i w:val="0"/>
      </w:rPr>
      <w:fldChar w:fldCharType="separate"/>
    </w:r>
    <w:r w:rsidR="001E560D">
      <w:rPr>
        <w:rStyle w:val="aa"/>
        <w:i w:val="0"/>
      </w:rPr>
      <w:t>3</w:t>
    </w:r>
    <w:r>
      <w:rPr>
        <w:rStyle w:val="aa"/>
        <w:i w:val="0"/>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23418" w:type="dxa"/>
      <w:tblInd w:w="108" w:type="dxa"/>
      <w:tblLayout w:type="fixed"/>
      <w:tblLook w:val="0000" w:firstRow="0" w:lastRow="0" w:firstColumn="0" w:lastColumn="0" w:noHBand="0" w:noVBand="0"/>
    </w:tblPr>
    <w:tblGrid>
      <w:gridCol w:w="1265"/>
      <w:gridCol w:w="6535"/>
      <w:gridCol w:w="6535"/>
      <w:gridCol w:w="6535"/>
      <w:gridCol w:w="2548"/>
    </w:tblGrid>
    <w:tr w:rsidR="00B12BDA" w14:paraId="11EE1AAF" w14:textId="77777777">
      <w:trPr>
        <w:trHeight w:val="1446"/>
      </w:trPr>
      <w:tc>
        <w:tcPr>
          <w:tcW w:w="1265" w:type="dxa"/>
        </w:tcPr>
        <w:p w14:paraId="28FDD373" w14:textId="77777777" w:rsidR="00B12BDA" w:rsidRDefault="00B12BDA">
          <w:pPr>
            <w:pStyle w:val="a5"/>
            <w:ind w:hanging="108"/>
            <w:rPr>
              <w:sz w:val="10"/>
            </w:rPr>
          </w:pPr>
          <w:r>
            <w:rPr>
              <w:lang w:eastAsia="zh-CN"/>
            </w:rPr>
            <w:drawing>
              <wp:inline distT="0" distB="0" distL="0" distR="0" wp14:anchorId="30680040" wp14:editId="20DE6255">
                <wp:extent cx="638175" cy="752475"/>
                <wp:effectExtent l="0" t="0" r="9525" b="9525"/>
                <wp:docPr id="15"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2475"/>
                        </a:xfrm>
                        <a:prstGeom prst="rect">
                          <a:avLst/>
                        </a:prstGeom>
                        <a:noFill/>
                        <a:ln>
                          <a:noFill/>
                        </a:ln>
                      </pic:spPr>
                    </pic:pic>
                  </a:graphicData>
                </a:graphic>
              </wp:inline>
            </w:drawing>
          </w:r>
        </w:p>
      </w:tc>
      <w:tc>
        <w:tcPr>
          <w:tcW w:w="6535" w:type="dxa"/>
        </w:tcPr>
        <w:p w14:paraId="2CA5B99F" w14:textId="77777777" w:rsidR="00B12BDA" w:rsidRDefault="00B12BDA">
          <w:pPr>
            <w:pStyle w:val="a5"/>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a9"/>
                <w:rFonts w:ascii="Arial" w:hAnsi="Arial" w:cs="Arial"/>
                <w:i w:val="0"/>
                <w:iCs/>
                <w:color w:val="0000FF"/>
                <w:sz w:val="18"/>
              </w:rPr>
              <w:t>www.sciencedirect.com</w:t>
            </w:r>
          </w:hyperlink>
        </w:p>
        <w:p w14:paraId="6CCED03E" w14:textId="77777777" w:rsidR="00B12BDA" w:rsidRDefault="00B12BDA" w:rsidP="00F81649">
          <w:pPr>
            <w:pStyle w:val="a5"/>
            <w:spacing w:before="0" w:beforeAutospacing="0" w:after="0"/>
            <w:jc w:val="center"/>
            <w:rPr>
              <w:rFonts w:ascii="VAGRounded LT Bold" w:hAnsi="VAGRounded LT Bold"/>
              <w:i w:val="0"/>
              <w:iCs/>
              <w:sz w:val="33"/>
              <w:szCs w:val="33"/>
              <w:lang w:val="en-IN" w:eastAsia="en-IN"/>
            </w:rPr>
          </w:pPr>
          <w:r w:rsidRPr="00EB0B77">
            <w:rPr>
              <w:rFonts w:ascii="VAGRounded LT Bold" w:hAnsi="VAGRounded LT Bold"/>
              <w:i w:val="0"/>
              <w:iCs/>
              <w:sz w:val="33"/>
              <w:szCs w:val="33"/>
              <w:lang w:val="en-IN" w:eastAsia="en-IN"/>
            </w:rPr>
            <w:t>ScienceDirect</w:t>
          </w:r>
        </w:p>
        <w:p w14:paraId="5517BF4D" w14:textId="77777777" w:rsidR="00B12BDA" w:rsidRDefault="00B12BDA" w:rsidP="00C50658">
          <w:pPr>
            <w:pStyle w:val="a5"/>
            <w:spacing w:before="200" w:beforeAutospacing="0" w:after="0" w:line="200" w:lineRule="exact"/>
            <w:jc w:val="center"/>
            <w:rPr>
              <w:i w:val="0"/>
              <w:iCs/>
              <w:szCs w:val="16"/>
            </w:rPr>
          </w:pPr>
          <w:r>
            <w:rPr>
              <w:i w:val="0"/>
              <w:iCs/>
              <w:szCs w:val="16"/>
            </w:rPr>
            <w:t>Procedia CIRP 00 (20</w:t>
          </w:r>
          <w:r>
            <w:rPr>
              <w:rFonts w:hint="eastAsia"/>
              <w:i w:val="0"/>
              <w:iCs/>
              <w:szCs w:val="16"/>
              <w:lang w:eastAsia="zh-CN"/>
            </w:rPr>
            <w:t>1</w:t>
          </w:r>
          <w:r>
            <w:rPr>
              <w:i w:val="0"/>
              <w:iCs/>
              <w:szCs w:val="16"/>
              <w:lang w:eastAsia="zh-CN"/>
            </w:rPr>
            <w:t>7</w:t>
          </w:r>
          <w:r>
            <w:rPr>
              <w:i w:val="0"/>
              <w:iCs/>
              <w:szCs w:val="16"/>
            </w:rPr>
            <w:t>) 000–000</w:t>
          </w:r>
        </w:p>
      </w:tc>
      <w:tc>
        <w:tcPr>
          <w:tcW w:w="6535" w:type="dxa"/>
        </w:tcPr>
        <w:p w14:paraId="0B12D2A7" w14:textId="77777777" w:rsidR="00B12BDA" w:rsidRDefault="00B12BDA" w:rsidP="00017B85">
          <w:pPr>
            <w:pStyle w:val="a5"/>
            <w:tabs>
              <w:tab w:val="left" w:pos="132"/>
              <w:tab w:val="left" w:pos="1932"/>
              <w:tab w:val="left" w:pos="2142"/>
              <w:tab w:val="left" w:pos="2322"/>
              <w:tab w:val="left" w:pos="2487"/>
            </w:tabs>
            <w:spacing w:before="80" w:beforeAutospacing="0" w:after="0" w:line="240" w:lineRule="auto"/>
            <w:ind w:left="-125" w:firstLine="862"/>
            <w:rPr>
              <w:i w:val="0"/>
              <w:iCs/>
            </w:rPr>
          </w:pPr>
          <w:r>
            <w:rPr>
              <w:i w:val="0"/>
              <w:iCs/>
              <w:lang w:eastAsia="zh-CN"/>
            </w:rPr>
            <w:drawing>
              <wp:inline distT="0" distB="0" distL="0" distR="0" wp14:anchorId="0E6F0A82" wp14:editId="54F2D679">
                <wp:extent cx="1024128" cy="757123"/>
                <wp:effectExtent l="0" t="0" r="5080" b="508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ir.tif"/>
                        <pic:cNvPicPr/>
                      </pic:nvPicPr>
                      <pic:blipFill>
                        <a:blip r:embed="rId3" cstate="print">
                          <a:extLst>
                            <a:ext uri="{28A0092B-C50C-407E-A947-70E740481C1C}">
                              <a14:useLocalDpi xmlns:a14="http://schemas.microsoft.com/office/drawing/2010/main" val="0"/>
                            </a:ext>
                          </a:extLst>
                        </a:blip>
                        <a:stretch>
                          <a:fillRect/>
                        </a:stretch>
                      </pic:blipFill>
                      <pic:spPr>
                        <a:xfrm>
                          <a:off x="0" y="0"/>
                          <a:ext cx="1024128" cy="757123"/>
                        </a:xfrm>
                        <a:prstGeom prst="rect">
                          <a:avLst/>
                        </a:prstGeom>
                      </pic:spPr>
                    </pic:pic>
                  </a:graphicData>
                </a:graphic>
              </wp:inline>
            </w:drawing>
          </w:r>
          <w:r>
            <w:rPr>
              <w:i w:val="0"/>
              <w:iCs/>
            </w:rPr>
            <w:t xml:space="preserve"> </w:t>
          </w:r>
          <w:r>
            <w:rPr>
              <w:i w:val="0"/>
              <w:iCs/>
            </w:rPr>
            <w:br/>
            <w:t xml:space="preserve">     www.elsevier.com/locate/procedia</w:t>
          </w:r>
        </w:p>
        <w:p w14:paraId="6C2816CC" w14:textId="77777777" w:rsidR="00B12BDA" w:rsidRDefault="00B12BDA" w:rsidP="00017B85">
          <w:pPr>
            <w:pStyle w:val="a5"/>
            <w:tabs>
              <w:tab w:val="left" w:pos="1932"/>
              <w:tab w:val="left" w:pos="2148"/>
              <w:tab w:val="left" w:pos="2487"/>
            </w:tabs>
            <w:spacing w:before="80" w:beforeAutospacing="0" w:after="0" w:line="240" w:lineRule="auto"/>
            <w:ind w:left="-125" w:firstLine="3"/>
            <w:rPr>
              <w:i w:val="0"/>
              <w:iCs/>
            </w:rPr>
          </w:pPr>
          <w:r>
            <w:rPr>
              <w:i w:val="0"/>
              <w:iCs/>
            </w:rPr>
            <w:t xml:space="preserve">  </w:t>
          </w:r>
        </w:p>
      </w:tc>
      <w:tc>
        <w:tcPr>
          <w:tcW w:w="6535" w:type="dxa"/>
        </w:tcPr>
        <w:p w14:paraId="58FF90E9" w14:textId="77777777" w:rsidR="00B12BDA" w:rsidRDefault="00B12BDA">
          <w:pPr>
            <w:pStyle w:val="a5"/>
            <w:spacing w:before="0" w:beforeAutospacing="0" w:after="0" w:line="200" w:lineRule="exact"/>
            <w:jc w:val="center"/>
            <w:rPr>
              <w:i w:val="0"/>
              <w:iCs/>
              <w:szCs w:val="16"/>
            </w:rPr>
          </w:pPr>
        </w:p>
      </w:tc>
      <w:tc>
        <w:tcPr>
          <w:tcW w:w="2548" w:type="dxa"/>
        </w:tcPr>
        <w:p w14:paraId="5F671DC6" w14:textId="77777777" w:rsidR="00B12BDA" w:rsidRDefault="00B12BDA">
          <w:pPr>
            <w:pStyle w:val="a5"/>
            <w:tabs>
              <w:tab w:val="left" w:pos="1932"/>
              <w:tab w:val="left" w:pos="2292"/>
            </w:tabs>
            <w:spacing w:before="80" w:beforeAutospacing="0" w:after="0" w:line="240" w:lineRule="auto"/>
            <w:ind w:left="-125" w:right="-108" w:firstLine="722"/>
            <w:rPr>
              <w:i w:val="0"/>
              <w:iCs/>
            </w:rPr>
          </w:pPr>
          <w:r>
            <w:rPr>
              <w:lang w:eastAsia="zh-CN"/>
            </w:rPr>
            <w:drawing>
              <wp:inline distT="0" distB="0" distL="0" distR="0" wp14:anchorId="031AB11C" wp14:editId="320927C9">
                <wp:extent cx="1190625" cy="771525"/>
                <wp:effectExtent l="0" t="0" r="9525" b="9525"/>
                <wp:docPr id="17"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90625" cy="771525"/>
                        </a:xfrm>
                        <a:prstGeom prst="rect">
                          <a:avLst/>
                        </a:prstGeom>
                        <a:noFill/>
                        <a:ln>
                          <a:noFill/>
                        </a:ln>
                      </pic:spPr>
                    </pic:pic>
                  </a:graphicData>
                </a:graphic>
              </wp:inline>
            </w:drawing>
          </w:r>
        </w:p>
      </w:tc>
    </w:tr>
  </w:tbl>
  <w:p w14:paraId="768278AC" w14:textId="77777777" w:rsidR="00B12BDA" w:rsidRDefault="00B12BDA">
    <w:pPr>
      <w:pStyle w:val="a5"/>
      <w:tabs>
        <w:tab w:val="left" w:pos="6804"/>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6D5D03"/>
    <w:multiLevelType w:val="hybridMultilevel"/>
    <w:tmpl w:val="1196168E"/>
    <w:lvl w:ilvl="0" w:tplc="04090001">
      <w:start w:val="1"/>
      <w:numFmt w:val="bullet"/>
      <w:lvlText w:val=""/>
      <w:lvlJc w:val="left"/>
      <w:pPr>
        <w:ind w:left="658" w:hanging="420"/>
      </w:pPr>
      <w:rPr>
        <w:rFonts w:ascii="Wingdings" w:hAnsi="Wingdings" w:hint="default"/>
      </w:rPr>
    </w:lvl>
    <w:lvl w:ilvl="1" w:tplc="04090003" w:tentative="1">
      <w:start w:val="1"/>
      <w:numFmt w:val="bullet"/>
      <w:lvlText w:val=""/>
      <w:lvlJc w:val="left"/>
      <w:pPr>
        <w:ind w:left="1078" w:hanging="420"/>
      </w:pPr>
      <w:rPr>
        <w:rFonts w:ascii="Wingdings" w:hAnsi="Wingdings" w:hint="default"/>
      </w:rPr>
    </w:lvl>
    <w:lvl w:ilvl="2" w:tplc="04090005" w:tentative="1">
      <w:start w:val="1"/>
      <w:numFmt w:val="bullet"/>
      <w:lvlText w:val=""/>
      <w:lvlJc w:val="left"/>
      <w:pPr>
        <w:ind w:left="1498" w:hanging="420"/>
      </w:pPr>
      <w:rPr>
        <w:rFonts w:ascii="Wingdings" w:hAnsi="Wingdings" w:hint="default"/>
      </w:rPr>
    </w:lvl>
    <w:lvl w:ilvl="3" w:tplc="04090001" w:tentative="1">
      <w:start w:val="1"/>
      <w:numFmt w:val="bullet"/>
      <w:lvlText w:val=""/>
      <w:lvlJc w:val="left"/>
      <w:pPr>
        <w:ind w:left="1918" w:hanging="420"/>
      </w:pPr>
      <w:rPr>
        <w:rFonts w:ascii="Wingdings" w:hAnsi="Wingdings" w:hint="default"/>
      </w:rPr>
    </w:lvl>
    <w:lvl w:ilvl="4" w:tplc="04090003" w:tentative="1">
      <w:start w:val="1"/>
      <w:numFmt w:val="bullet"/>
      <w:lvlText w:val=""/>
      <w:lvlJc w:val="left"/>
      <w:pPr>
        <w:ind w:left="2338" w:hanging="420"/>
      </w:pPr>
      <w:rPr>
        <w:rFonts w:ascii="Wingdings" w:hAnsi="Wingdings" w:hint="default"/>
      </w:rPr>
    </w:lvl>
    <w:lvl w:ilvl="5" w:tplc="04090005" w:tentative="1">
      <w:start w:val="1"/>
      <w:numFmt w:val="bullet"/>
      <w:lvlText w:val=""/>
      <w:lvlJc w:val="left"/>
      <w:pPr>
        <w:ind w:left="2758" w:hanging="420"/>
      </w:pPr>
      <w:rPr>
        <w:rFonts w:ascii="Wingdings" w:hAnsi="Wingdings" w:hint="default"/>
      </w:rPr>
    </w:lvl>
    <w:lvl w:ilvl="6" w:tplc="04090001" w:tentative="1">
      <w:start w:val="1"/>
      <w:numFmt w:val="bullet"/>
      <w:lvlText w:val=""/>
      <w:lvlJc w:val="left"/>
      <w:pPr>
        <w:ind w:left="3178" w:hanging="420"/>
      </w:pPr>
      <w:rPr>
        <w:rFonts w:ascii="Wingdings" w:hAnsi="Wingdings" w:hint="default"/>
      </w:rPr>
    </w:lvl>
    <w:lvl w:ilvl="7" w:tplc="04090003" w:tentative="1">
      <w:start w:val="1"/>
      <w:numFmt w:val="bullet"/>
      <w:lvlText w:val=""/>
      <w:lvlJc w:val="left"/>
      <w:pPr>
        <w:ind w:left="3598" w:hanging="420"/>
      </w:pPr>
      <w:rPr>
        <w:rFonts w:ascii="Wingdings" w:hAnsi="Wingdings" w:hint="default"/>
      </w:rPr>
    </w:lvl>
    <w:lvl w:ilvl="8" w:tplc="04090005" w:tentative="1">
      <w:start w:val="1"/>
      <w:numFmt w:val="bullet"/>
      <w:lvlText w:val=""/>
      <w:lvlJc w:val="left"/>
      <w:pPr>
        <w:ind w:left="4018" w:hanging="420"/>
      </w:pPr>
      <w:rPr>
        <w:rFonts w:ascii="Wingdings" w:hAnsi="Wingdings" w:hint="default"/>
      </w:rPr>
    </w:lvl>
  </w:abstractNum>
  <w:abstractNum w:abstractNumId="5"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6"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8"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9" w15:restartNumberingAfterBreak="0">
    <w:nsid w:val="5E856F9D"/>
    <w:multiLevelType w:val="hybridMultilevel"/>
    <w:tmpl w:val="85FEEF4A"/>
    <w:lvl w:ilvl="0" w:tplc="EF2ACCBA">
      <w:start w:val="5"/>
      <w:numFmt w:val="bullet"/>
      <w:lvlText w:val=""/>
      <w:lvlJc w:val="left"/>
      <w:pPr>
        <w:ind w:left="720" w:hanging="360"/>
      </w:pPr>
      <w:rPr>
        <w:rFonts w:ascii="Wingdings" w:eastAsia="宋体"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1"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6EBF7507"/>
    <w:multiLevelType w:val="hybridMultilevel"/>
    <w:tmpl w:val="2FE4C6D6"/>
    <w:lvl w:ilvl="0" w:tplc="F17A6C0A">
      <w:start w:val="1"/>
      <w:numFmt w:val="decimal"/>
      <w:lvlText w:val="%1."/>
      <w:lvlJc w:val="left"/>
      <w:pPr>
        <w:ind w:left="598" w:hanging="360"/>
      </w:pPr>
      <w:rPr>
        <w:rFonts w:hint="default"/>
      </w:rPr>
    </w:lvl>
    <w:lvl w:ilvl="1" w:tplc="04090019" w:tentative="1">
      <w:start w:val="1"/>
      <w:numFmt w:val="lowerLetter"/>
      <w:lvlText w:val="%2)"/>
      <w:lvlJc w:val="left"/>
      <w:pPr>
        <w:ind w:left="1078" w:hanging="420"/>
      </w:pPr>
    </w:lvl>
    <w:lvl w:ilvl="2" w:tplc="0409001B" w:tentative="1">
      <w:start w:val="1"/>
      <w:numFmt w:val="lowerRoman"/>
      <w:lvlText w:val="%3."/>
      <w:lvlJc w:val="right"/>
      <w:pPr>
        <w:ind w:left="1498" w:hanging="420"/>
      </w:pPr>
    </w:lvl>
    <w:lvl w:ilvl="3" w:tplc="0409000F" w:tentative="1">
      <w:start w:val="1"/>
      <w:numFmt w:val="decimal"/>
      <w:lvlText w:val="%4."/>
      <w:lvlJc w:val="left"/>
      <w:pPr>
        <w:ind w:left="1918" w:hanging="420"/>
      </w:pPr>
    </w:lvl>
    <w:lvl w:ilvl="4" w:tplc="04090019" w:tentative="1">
      <w:start w:val="1"/>
      <w:numFmt w:val="lowerLetter"/>
      <w:lvlText w:val="%5)"/>
      <w:lvlJc w:val="left"/>
      <w:pPr>
        <w:ind w:left="2338" w:hanging="420"/>
      </w:pPr>
    </w:lvl>
    <w:lvl w:ilvl="5" w:tplc="0409001B" w:tentative="1">
      <w:start w:val="1"/>
      <w:numFmt w:val="lowerRoman"/>
      <w:lvlText w:val="%6."/>
      <w:lvlJc w:val="right"/>
      <w:pPr>
        <w:ind w:left="2758" w:hanging="420"/>
      </w:pPr>
    </w:lvl>
    <w:lvl w:ilvl="6" w:tplc="0409000F" w:tentative="1">
      <w:start w:val="1"/>
      <w:numFmt w:val="decimal"/>
      <w:lvlText w:val="%7."/>
      <w:lvlJc w:val="left"/>
      <w:pPr>
        <w:ind w:left="3178" w:hanging="420"/>
      </w:pPr>
    </w:lvl>
    <w:lvl w:ilvl="7" w:tplc="04090019" w:tentative="1">
      <w:start w:val="1"/>
      <w:numFmt w:val="lowerLetter"/>
      <w:lvlText w:val="%8)"/>
      <w:lvlJc w:val="left"/>
      <w:pPr>
        <w:ind w:left="3598" w:hanging="420"/>
      </w:pPr>
    </w:lvl>
    <w:lvl w:ilvl="8" w:tplc="0409001B" w:tentative="1">
      <w:start w:val="1"/>
      <w:numFmt w:val="lowerRoman"/>
      <w:lvlText w:val="%9."/>
      <w:lvlJc w:val="right"/>
      <w:pPr>
        <w:ind w:left="4018" w:hanging="420"/>
      </w:pPr>
    </w:lvl>
  </w:abstractNum>
  <w:abstractNum w:abstractNumId="13"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4"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5"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7F681941"/>
    <w:multiLevelType w:val="hybridMultilevel"/>
    <w:tmpl w:val="137E48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7"/>
  </w:num>
  <w:num w:numId="3">
    <w:abstractNumId w:val="7"/>
  </w:num>
  <w:num w:numId="4">
    <w:abstractNumId w:val="7"/>
  </w:num>
  <w:num w:numId="5">
    <w:abstractNumId w:val="0"/>
  </w:num>
  <w:num w:numId="6">
    <w:abstractNumId w:val="2"/>
  </w:num>
  <w:num w:numId="7">
    <w:abstractNumId w:val="8"/>
  </w:num>
  <w:num w:numId="8">
    <w:abstractNumId w:val="1"/>
  </w:num>
  <w:num w:numId="9">
    <w:abstractNumId w:val="5"/>
  </w:num>
  <w:num w:numId="10">
    <w:abstractNumId w:val="15"/>
  </w:num>
  <w:num w:numId="11">
    <w:abstractNumId w:val="14"/>
  </w:num>
  <w:num w:numId="12">
    <w:abstractNumId w:val="7"/>
  </w:num>
  <w:num w:numId="13">
    <w:abstractNumId w:val="7"/>
  </w:num>
  <w:num w:numId="14">
    <w:abstractNumId w:val="7"/>
  </w:num>
  <w:num w:numId="15">
    <w:abstractNumId w:val="7"/>
  </w:num>
  <w:num w:numId="16">
    <w:abstractNumId w:val="0"/>
  </w:num>
  <w:num w:numId="17">
    <w:abstractNumId w:val="2"/>
  </w:num>
  <w:num w:numId="18">
    <w:abstractNumId w:val="8"/>
  </w:num>
  <w:num w:numId="19">
    <w:abstractNumId w:val="1"/>
  </w:num>
  <w:num w:numId="20">
    <w:abstractNumId w:val="5"/>
  </w:num>
  <w:num w:numId="21">
    <w:abstractNumId w:val="0"/>
  </w:num>
  <w:num w:numId="22">
    <w:abstractNumId w:val="7"/>
  </w:num>
  <w:num w:numId="23">
    <w:abstractNumId w:val="7"/>
  </w:num>
  <w:num w:numId="24">
    <w:abstractNumId w:val="7"/>
  </w:num>
  <w:num w:numId="25">
    <w:abstractNumId w:val="7"/>
  </w:num>
  <w:num w:numId="26">
    <w:abstractNumId w:val="11"/>
  </w:num>
  <w:num w:numId="27">
    <w:abstractNumId w:val="13"/>
  </w:num>
  <w:num w:numId="28">
    <w:abstractNumId w:val="3"/>
  </w:num>
  <w:num w:numId="29">
    <w:abstractNumId w:val="6"/>
  </w:num>
  <w:num w:numId="30">
    <w:abstractNumId w:val="10"/>
  </w:num>
  <w:num w:numId="31">
    <w:abstractNumId w:val="1"/>
  </w:num>
  <w:num w:numId="32">
    <w:abstractNumId w:val="9"/>
  </w:num>
  <w:num w:numId="33">
    <w:abstractNumId w:val="16"/>
  </w:num>
  <w:num w:numId="34">
    <w:abstractNumId w:val="4"/>
  </w:num>
  <w:num w:numId="35">
    <w:abstractNumId w:val="12"/>
  </w:num>
  <w:num w:numId="36">
    <w:abstractNumId w:val="1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ic">
    <w15:presenceInfo w15:providerId="None" w15:userId="Vi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printPostScriptOverText/>
  <w:embedTrueTypeFonts/>
  <w:embedSystemFonts/>
  <w:saveSubsetFonts/>
  <w:mirrorMargins/>
  <w:bordersDoNotSurroundHeader/>
  <w:bordersDoNotSurroundFooter/>
  <w:proofState w:spelling="clean" w:grammar="clean"/>
  <w:attachedTemplate r:id="rId1"/>
  <w:trackRevisions/>
  <w:defaultTabStop w:val="720"/>
  <w:evenAndOddHeaders/>
  <w:drawingGridHorizontalSpacing w:val="120"/>
  <w:drawingGridVerticalSpacing w:val="120"/>
  <w:noPunctuationKerning/>
  <w:characterSpacingControl w:val="doNotCompress"/>
  <w:hdrShapeDefaults>
    <o:shapedefaults v:ext="edit" spidmax="2049">
      <v:textbox inset="5.85pt,.7pt,5.85pt,.7pt"/>
    </o:shapedefaults>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409"/>
    <w:rsid w:val="00015F0E"/>
    <w:rsid w:val="00016133"/>
    <w:rsid w:val="00017B85"/>
    <w:rsid w:val="000220CE"/>
    <w:rsid w:val="0002422E"/>
    <w:rsid w:val="00036553"/>
    <w:rsid w:val="0004134E"/>
    <w:rsid w:val="00051601"/>
    <w:rsid w:val="00072AAA"/>
    <w:rsid w:val="000745B6"/>
    <w:rsid w:val="00094CAB"/>
    <w:rsid w:val="000A5F3A"/>
    <w:rsid w:val="000B0E7B"/>
    <w:rsid w:val="000B137C"/>
    <w:rsid w:val="000C1409"/>
    <w:rsid w:val="000C1781"/>
    <w:rsid w:val="000D03E0"/>
    <w:rsid w:val="000D5C20"/>
    <w:rsid w:val="00103EE6"/>
    <w:rsid w:val="00125397"/>
    <w:rsid w:val="00130408"/>
    <w:rsid w:val="001446AE"/>
    <w:rsid w:val="00166592"/>
    <w:rsid w:val="00173AD0"/>
    <w:rsid w:val="0017435C"/>
    <w:rsid w:val="001837D5"/>
    <w:rsid w:val="001B2097"/>
    <w:rsid w:val="001B6E7B"/>
    <w:rsid w:val="001B7A7C"/>
    <w:rsid w:val="001C21FE"/>
    <w:rsid w:val="001C578C"/>
    <w:rsid w:val="001D2B9F"/>
    <w:rsid w:val="001E0063"/>
    <w:rsid w:val="001E560D"/>
    <w:rsid w:val="001F168C"/>
    <w:rsid w:val="00214865"/>
    <w:rsid w:val="0021756F"/>
    <w:rsid w:val="002302A1"/>
    <w:rsid w:val="00234053"/>
    <w:rsid w:val="002412A6"/>
    <w:rsid w:val="002564E8"/>
    <w:rsid w:val="002646C7"/>
    <w:rsid w:val="00272E41"/>
    <w:rsid w:val="00275048"/>
    <w:rsid w:val="00292487"/>
    <w:rsid w:val="002A68EC"/>
    <w:rsid w:val="002B05F3"/>
    <w:rsid w:val="002F0881"/>
    <w:rsid w:val="002F2B2D"/>
    <w:rsid w:val="003067BE"/>
    <w:rsid w:val="003108FF"/>
    <w:rsid w:val="003314CF"/>
    <w:rsid w:val="00391FF1"/>
    <w:rsid w:val="00395697"/>
    <w:rsid w:val="003E33AE"/>
    <w:rsid w:val="003F59E7"/>
    <w:rsid w:val="00401739"/>
    <w:rsid w:val="004120D7"/>
    <w:rsid w:val="004161B5"/>
    <w:rsid w:val="00422082"/>
    <w:rsid w:val="00430D2A"/>
    <w:rsid w:val="0043579B"/>
    <w:rsid w:val="0044370F"/>
    <w:rsid w:val="00451CEA"/>
    <w:rsid w:val="00452E83"/>
    <w:rsid w:val="00460150"/>
    <w:rsid w:val="00473096"/>
    <w:rsid w:val="004A0A4E"/>
    <w:rsid w:val="004A52CA"/>
    <w:rsid w:val="004B412E"/>
    <w:rsid w:val="004D32FF"/>
    <w:rsid w:val="004D6786"/>
    <w:rsid w:val="004E0414"/>
    <w:rsid w:val="004E2795"/>
    <w:rsid w:val="004F3865"/>
    <w:rsid w:val="004F6A10"/>
    <w:rsid w:val="00526D14"/>
    <w:rsid w:val="00534D1F"/>
    <w:rsid w:val="00557447"/>
    <w:rsid w:val="00563EB4"/>
    <w:rsid w:val="0057382D"/>
    <w:rsid w:val="005968EA"/>
    <w:rsid w:val="005A31BF"/>
    <w:rsid w:val="005B73CB"/>
    <w:rsid w:val="005C05B3"/>
    <w:rsid w:val="005C65D3"/>
    <w:rsid w:val="005E7CE3"/>
    <w:rsid w:val="005F5072"/>
    <w:rsid w:val="005F5250"/>
    <w:rsid w:val="00615DB0"/>
    <w:rsid w:val="00626725"/>
    <w:rsid w:val="00653AA0"/>
    <w:rsid w:val="00665FDC"/>
    <w:rsid w:val="006673CD"/>
    <w:rsid w:val="00674ABD"/>
    <w:rsid w:val="006936B7"/>
    <w:rsid w:val="006C76F0"/>
    <w:rsid w:val="006D0FC4"/>
    <w:rsid w:val="006E20A8"/>
    <w:rsid w:val="006F4791"/>
    <w:rsid w:val="007004FC"/>
    <w:rsid w:val="007069B3"/>
    <w:rsid w:val="00723227"/>
    <w:rsid w:val="0072368E"/>
    <w:rsid w:val="00732A12"/>
    <w:rsid w:val="007333E5"/>
    <w:rsid w:val="00743051"/>
    <w:rsid w:val="00752E0F"/>
    <w:rsid w:val="00757D4F"/>
    <w:rsid w:val="007925ED"/>
    <w:rsid w:val="00792E68"/>
    <w:rsid w:val="007A1679"/>
    <w:rsid w:val="007B221B"/>
    <w:rsid w:val="007B4855"/>
    <w:rsid w:val="007C3C52"/>
    <w:rsid w:val="007C4F5C"/>
    <w:rsid w:val="007D427C"/>
    <w:rsid w:val="007E3E0A"/>
    <w:rsid w:val="007E5370"/>
    <w:rsid w:val="007F1C5A"/>
    <w:rsid w:val="007F2426"/>
    <w:rsid w:val="007F4DDB"/>
    <w:rsid w:val="00800099"/>
    <w:rsid w:val="00800378"/>
    <w:rsid w:val="00810729"/>
    <w:rsid w:val="00811D37"/>
    <w:rsid w:val="00814171"/>
    <w:rsid w:val="008205B7"/>
    <w:rsid w:val="00831A3B"/>
    <w:rsid w:val="00840479"/>
    <w:rsid w:val="00845C9E"/>
    <w:rsid w:val="00866979"/>
    <w:rsid w:val="008807C4"/>
    <w:rsid w:val="008A6A0F"/>
    <w:rsid w:val="008B5387"/>
    <w:rsid w:val="008B5F65"/>
    <w:rsid w:val="008B6CE8"/>
    <w:rsid w:val="008C5EF5"/>
    <w:rsid w:val="008D6F1F"/>
    <w:rsid w:val="008F1D3A"/>
    <w:rsid w:val="008F29D7"/>
    <w:rsid w:val="00900DFE"/>
    <w:rsid w:val="00902534"/>
    <w:rsid w:val="00925A11"/>
    <w:rsid w:val="00954A4B"/>
    <w:rsid w:val="00973494"/>
    <w:rsid w:val="009835C1"/>
    <w:rsid w:val="009977FA"/>
    <w:rsid w:val="009A356F"/>
    <w:rsid w:val="009A40E6"/>
    <w:rsid w:val="009B7CF7"/>
    <w:rsid w:val="009C694B"/>
    <w:rsid w:val="009E345F"/>
    <w:rsid w:val="009F783A"/>
    <w:rsid w:val="00A00CB0"/>
    <w:rsid w:val="00A10057"/>
    <w:rsid w:val="00A114BA"/>
    <w:rsid w:val="00A160FF"/>
    <w:rsid w:val="00A16A75"/>
    <w:rsid w:val="00A1774A"/>
    <w:rsid w:val="00A334FD"/>
    <w:rsid w:val="00A4463B"/>
    <w:rsid w:val="00A71216"/>
    <w:rsid w:val="00A855ED"/>
    <w:rsid w:val="00A915FF"/>
    <w:rsid w:val="00AA6591"/>
    <w:rsid w:val="00AD282D"/>
    <w:rsid w:val="00AD6F25"/>
    <w:rsid w:val="00AE2A86"/>
    <w:rsid w:val="00AE2B8E"/>
    <w:rsid w:val="00AE3676"/>
    <w:rsid w:val="00AE3814"/>
    <w:rsid w:val="00AE5F05"/>
    <w:rsid w:val="00AF34C2"/>
    <w:rsid w:val="00AF4E93"/>
    <w:rsid w:val="00B03D16"/>
    <w:rsid w:val="00B06556"/>
    <w:rsid w:val="00B11B61"/>
    <w:rsid w:val="00B12BDA"/>
    <w:rsid w:val="00B210B4"/>
    <w:rsid w:val="00B240B9"/>
    <w:rsid w:val="00B24218"/>
    <w:rsid w:val="00B32FE8"/>
    <w:rsid w:val="00B57F05"/>
    <w:rsid w:val="00B92229"/>
    <w:rsid w:val="00B93405"/>
    <w:rsid w:val="00BA0048"/>
    <w:rsid w:val="00BB03D0"/>
    <w:rsid w:val="00BB6AF9"/>
    <w:rsid w:val="00BC1776"/>
    <w:rsid w:val="00BD43D2"/>
    <w:rsid w:val="00BD73D1"/>
    <w:rsid w:val="00BF7C13"/>
    <w:rsid w:val="00C02329"/>
    <w:rsid w:val="00C270F0"/>
    <w:rsid w:val="00C50658"/>
    <w:rsid w:val="00C64217"/>
    <w:rsid w:val="00C6741D"/>
    <w:rsid w:val="00C72E1C"/>
    <w:rsid w:val="00C81402"/>
    <w:rsid w:val="00C97039"/>
    <w:rsid w:val="00CA30CF"/>
    <w:rsid w:val="00CA66A0"/>
    <w:rsid w:val="00CC3C9E"/>
    <w:rsid w:val="00CE4860"/>
    <w:rsid w:val="00CF2574"/>
    <w:rsid w:val="00CF36F0"/>
    <w:rsid w:val="00D00E56"/>
    <w:rsid w:val="00D14EA8"/>
    <w:rsid w:val="00D202C0"/>
    <w:rsid w:val="00D426CB"/>
    <w:rsid w:val="00D474AE"/>
    <w:rsid w:val="00D55B30"/>
    <w:rsid w:val="00D56B77"/>
    <w:rsid w:val="00D64227"/>
    <w:rsid w:val="00D709CB"/>
    <w:rsid w:val="00D76FCE"/>
    <w:rsid w:val="00D92BAF"/>
    <w:rsid w:val="00DB1745"/>
    <w:rsid w:val="00DB6A83"/>
    <w:rsid w:val="00DC011F"/>
    <w:rsid w:val="00DC3EC2"/>
    <w:rsid w:val="00DC414C"/>
    <w:rsid w:val="00DE7061"/>
    <w:rsid w:val="00DF0E6B"/>
    <w:rsid w:val="00DF749C"/>
    <w:rsid w:val="00E148FC"/>
    <w:rsid w:val="00E338BD"/>
    <w:rsid w:val="00E34BF1"/>
    <w:rsid w:val="00E46DA6"/>
    <w:rsid w:val="00E52FC6"/>
    <w:rsid w:val="00E547F7"/>
    <w:rsid w:val="00E6736B"/>
    <w:rsid w:val="00E940B6"/>
    <w:rsid w:val="00E96151"/>
    <w:rsid w:val="00EA0B89"/>
    <w:rsid w:val="00EA1325"/>
    <w:rsid w:val="00EA1C34"/>
    <w:rsid w:val="00EA43B1"/>
    <w:rsid w:val="00EB16A1"/>
    <w:rsid w:val="00EB2B15"/>
    <w:rsid w:val="00EB5F86"/>
    <w:rsid w:val="00EC29AD"/>
    <w:rsid w:val="00ED1E10"/>
    <w:rsid w:val="00ED2D69"/>
    <w:rsid w:val="00ED410C"/>
    <w:rsid w:val="00EE4F9A"/>
    <w:rsid w:val="00EF2A02"/>
    <w:rsid w:val="00EF32FB"/>
    <w:rsid w:val="00F13616"/>
    <w:rsid w:val="00F1622B"/>
    <w:rsid w:val="00F174CA"/>
    <w:rsid w:val="00F348C1"/>
    <w:rsid w:val="00F42DBF"/>
    <w:rsid w:val="00F501B6"/>
    <w:rsid w:val="00F71105"/>
    <w:rsid w:val="00F81649"/>
    <w:rsid w:val="00FA2E27"/>
    <w:rsid w:val="00FB3915"/>
    <w:rsid w:val="00FB4383"/>
    <w:rsid w:val="00FC2C28"/>
    <w:rsid w:val="00FC3105"/>
    <w:rsid w:val="00FC578C"/>
    <w:rsid w:val="00FD1203"/>
    <w:rsid w:val="00FD4FBB"/>
    <w:rsid w:val="00FE0F82"/>
    <w:rsid w:val="00FE5A76"/>
    <w:rsid w:val="00FF418B"/>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3763F3E1"/>
  <w15:docId w15:val="{1FAB52CF-FE2E-49B1-9A18-79AFB5543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52E83"/>
    <w:pPr>
      <w:widowControl w:val="0"/>
      <w:wordWrap w:val="0"/>
    </w:pPr>
    <w:rPr>
      <w:lang w:val="en-GB" w:eastAsia="en-US"/>
    </w:rPr>
  </w:style>
  <w:style w:type="paragraph" w:styleId="1">
    <w:name w:val="heading 1"/>
    <w:basedOn w:val="a"/>
    <w:next w:val="a"/>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3">
    <w:name w:val="heading 3"/>
    <w:basedOn w:val="a"/>
    <w:next w:val="a"/>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4">
    <w:name w:val="heading 4"/>
    <w:basedOn w:val="a"/>
    <w:next w:val="a"/>
    <w:qFormat/>
    <w:pPr>
      <w:keepNext/>
      <w:spacing w:before="240" w:after="60"/>
      <w:outlineLvl w:val="3"/>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pPr>
      <w:keepLines/>
      <w:spacing w:before="200" w:after="240" w:line="200" w:lineRule="exact"/>
    </w:pPr>
    <w:rPr>
      <w:sz w:val="16"/>
    </w:rPr>
  </w:style>
  <w:style w:type="paragraph" w:customStyle="1" w:styleId="Els-1storder-head">
    <w:name w:val="Els-1storder-head"/>
    <w:next w:val="Els-body-text"/>
    <w:pPr>
      <w:keepNext/>
      <w:numPr>
        <w:numId w:val="23"/>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pPr>
      <w:keepNext/>
      <w:numPr>
        <w:ilvl w:val="2"/>
        <w:numId w:val="23"/>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3"/>
      </w:numPr>
      <w:suppressAutoHyphens/>
      <w:spacing w:before="240" w:line="240" w:lineRule="exact"/>
    </w:pPr>
    <w:rPr>
      <w:i/>
      <w:lang w:val="en-US" w:eastAsia="en-US"/>
    </w:rPr>
  </w:style>
  <w:style w:type="paragraph" w:customStyle="1" w:styleId="Els-Abstract-head">
    <w:name w:val="Els-Abstract-head"/>
    <w:next w:val="a"/>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a"/>
    <w:pPr>
      <w:spacing w:line="220" w:lineRule="exact"/>
      <w:jc w:val="both"/>
    </w:pPr>
    <w:rPr>
      <w:sz w:val="18"/>
      <w:lang w:val="en-US" w:eastAsia="en-US"/>
    </w:rPr>
  </w:style>
  <w:style w:type="paragraph" w:customStyle="1" w:styleId="Els-acknowledgement">
    <w:name w:val="Els-acknowledgement"/>
    <w:next w:val="a"/>
    <w:pPr>
      <w:keepNext/>
      <w:spacing w:before="480" w:after="240" w:line="220" w:lineRule="exact"/>
    </w:pPr>
    <w:rPr>
      <w:b/>
      <w:lang w:val="en-US" w:eastAsia="en-US"/>
    </w:rPr>
  </w:style>
  <w:style w:type="paragraph" w:customStyle="1" w:styleId="Els-aditional-article-history">
    <w:name w:val="Els-aditional-article-history"/>
    <w:basedOn w:val="a"/>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a"/>
    <w:pPr>
      <w:numPr>
        <w:numId w:val="17"/>
      </w:numPr>
      <w:spacing w:before="480" w:after="240" w:line="220" w:lineRule="exact"/>
    </w:pPr>
    <w:rPr>
      <w:b/>
      <w:lang w:val="en-US" w:eastAsia="en-US"/>
    </w:rPr>
  </w:style>
  <w:style w:type="paragraph" w:customStyle="1" w:styleId="Els-appendixsubhead">
    <w:name w:val="Els-appendixsubhead"/>
    <w:next w:val="a"/>
    <w:pPr>
      <w:numPr>
        <w:ilvl w:val="1"/>
        <w:numId w:val="18"/>
      </w:numPr>
      <w:spacing w:before="240" w:after="240" w:line="220" w:lineRule="exact"/>
    </w:pPr>
    <w:rPr>
      <w:i/>
      <w:lang w:val="en-US" w:eastAsia="en-US"/>
    </w:rPr>
  </w:style>
  <w:style w:type="paragraph" w:customStyle="1" w:styleId="Els-Author">
    <w:name w:val="Els-Author"/>
    <w:next w:val="a"/>
    <w:pPr>
      <w:keepNext/>
      <w:suppressAutoHyphens/>
      <w:spacing w:after="160" w:line="300" w:lineRule="exact"/>
      <w:jc w:val="center"/>
    </w:pPr>
    <w:rPr>
      <w:noProof/>
      <w:sz w:val="26"/>
      <w:lang w:val="en-US" w:eastAsia="en-US"/>
    </w:rPr>
  </w:style>
  <w:style w:type="paragraph" w:customStyle="1" w:styleId="Els-body-text">
    <w:name w:val="Els-body-text"/>
    <w:link w:val="Els-body-textChar"/>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a"/>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120"/>
      <w:jc w:val="both"/>
    </w:pPr>
    <w:rPr>
      <w:sz w:val="16"/>
      <w:lang w:val="en-US" w:eastAsia="en-US"/>
    </w:rPr>
  </w:style>
  <w:style w:type="paragraph" w:customStyle="1" w:styleId="Els-history">
    <w:name w:val="Els-history"/>
    <w:next w:val="a"/>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a"/>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a"/>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a4">
    <w:name w:val="endnote reference"/>
    <w:semiHidden/>
    <w:rPr>
      <w:vertAlign w:val="superscript"/>
    </w:rPr>
  </w:style>
  <w:style w:type="paragraph" w:styleId="a5">
    <w:name w:val="header"/>
    <w:link w:val="Char"/>
    <w:semiHidden/>
    <w:pPr>
      <w:tabs>
        <w:tab w:val="center" w:pos="4706"/>
        <w:tab w:val="right" w:pos="9356"/>
      </w:tabs>
      <w:spacing w:before="100" w:beforeAutospacing="1" w:after="240" w:line="200" w:lineRule="atLeast"/>
    </w:pPr>
    <w:rPr>
      <w:i/>
      <w:noProof/>
      <w:sz w:val="16"/>
      <w:lang w:val="en-US" w:eastAsia="en-US"/>
    </w:rPr>
  </w:style>
  <w:style w:type="paragraph" w:styleId="a6">
    <w:name w:val="footer"/>
    <w:basedOn w:val="a5"/>
    <w:semiHidden/>
    <w:pPr>
      <w:tabs>
        <w:tab w:val="right" w:pos="10080"/>
      </w:tabs>
      <w:spacing w:before="240" w:beforeAutospacing="0" w:after="0" w:line="200" w:lineRule="exact"/>
    </w:pPr>
    <w:rPr>
      <w:i w:val="0"/>
    </w:rPr>
  </w:style>
  <w:style w:type="character" w:styleId="a7">
    <w:name w:val="footnote reference"/>
    <w:semiHidden/>
    <w:rPr>
      <w:vertAlign w:val="superscript"/>
    </w:rPr>
  </w:style>
  <w:style w:type="paragraph" w:styleId="a8">
    <w:name w:val="footnote text"/>
    <w:basedOn w:val="a"/>
    <w:semiHidden/>
    <w:rPr>
      <w:rFonts w:ascii="Univers" w:hAnsi="Univers"/>
    </w:rPr>
  </w:style>
  <w:style w:type="character" w:styleId="a9">
    <w:name w:val="Hyperlink"/>
    <w:semiHidden/>
    <w:rPr>
      <w:color w:val="auto"/>
      <w:sz w:val="16"/>
      <w:u w:val="none"/>
    </w:rPr>
  </w:style>
  <w:style w:type="character" w:customStyle="1" w:styleId="MTEquationSection">
    <w:name w:val="MTEquationSection"/>
    <w:rPr>
      <w:vanish w:val="0"/>
      <w:color w:val="FF0000"/>
    </w:rPr>
  </w:style>
  <w:style w:type="character" w:styleId="aa">
    <w:name w:val="page number"/>
    <w:semiHidden/>
    <w:rPr>
      <w:sz w:val="16"/>
    </w:rPr>
  </w:style>
  <w:style w:type="paragraph" w:styleId="ab">
    <w:name w:val="Plain Text"/>
    <w:basedOn w:val="a"/>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ac">
    <w:name w:val="FollowedHyperlink"/>
    <w:semiHidden/>
    <w:rPr>
      <w:color w:val="800080"/>
      <w:u w:val="single"/>
    </w:rPr>
  </w:style>
  <w:style w:type="character" w:customStyle="1" w:styleId="Els-1storder-headChar">
    <w:name w:val="Els-1storder-head Char"/>
    <w:rPr>
      <w:b/>
      <w:lang w:val="en-US" w:eastAsia="en-US" w:bidi="ar-SA"/>
    </w:rPr>
  </w:style>
  <w:style w:type="character" w:styleId="ad">
    <w:name w:val="annotation reference"/>
    <w:semiHidden/>
    <w:unhideWhenUsed/>
    <w:rPr>
      <w:sz w:val="16"/>
      <w:szCs w:val="16"/>
    </w:rPr>
  </w:style>
  <w:style w:type="paragraph" w:styleId="ae">
    <w:name w:val="Balloon Text"/>
    <w:basedOn w:val="a"/>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af">
    <w:name w:val="annotation text"/>
    <w:basedOn w:val="a"/>
    <w:semiHidden/>
    <w:unhideWhenUsed/>
  </w:style>
  <w:style w:type="character" w:customStyle="1" w:styleId="CommentTextChar">
    <w:name w:val="Comment Text Char"/>
    <w:semiHidden/>
    <w:rPr>
      <w:lang w:val="en-GB"/>
    </w:rPr>
  </w:style>
  <w:style w:type="paragraph" w:styleId="af0">
    <w:name w:val="annotation subject"/>
    <w:basedOn w:val="af"/>
    <w:next w:val="af"/>
    <w:semiHidden/>
    <w:unhideWhenUsed/>
    <w:rPr>
      <w:b/>
      <w:bCs/>
    </w:rPr>
  </w:style>
  <w:style w:type="character" w:customStyle="1" w:styleId="CommentSubjectChar">
    <w:name w:val="Comment Subject Char"/>
    <w:semiHidden/>
    <w:rPr>
      <w:b/>
      <w:bCs/>
      <w:lang w:val="en-GB"/>
    </w:rPr>
  </w:style>
  <w:style w:type="paragraph" w:styleId="af1">
    <w:name w:val="Body Text Indent"/>
    <w:basedOn w:val="a"/>
    <w:link w:val="Char0"/>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a"/>
    <w:qFormat/>
    <w:pPr>
      <w:widowControl/>
      <w:ind w:left="720"/>
    </w:pPr>
    <w:rPr>
      <w:rFonts w:ascii="Arial" w:eastAsia="Batang" w:hAnsi="Arial"/>
      <w:sz w:val="22"/>
      <w:szCs w:val="24"/>
      <w:lang w:val="en-US" w:eastAsia="ko-KR"/>
    </w:rPr>
  </w:style>
  <w:style w:type="paragraph" w:styleId="2">
    <w:name w:val="Body Text Indent 2"/>
    <w:basedOn w:val="a"/>
    <w:semiHidden/>
    <w:pPr>
      <w:ind w:firstLine="240"/>
    </w:pPr>
  </w:style>
  <w:style w:type="paragraph" w:customStyle="1" w:styleId="RefIndent">
    <w:name w:val="RefIndent"/>
    <w:basedOn w:val="30"/>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30">
    <w:name w:val="Body Text Indent 3"/>
    <w:basedOn w:val="a"/>
    <w:semiHidden/>
    <w:pPr>
      <w:spacing w:after="120"/>
      <w:ind w:left="360"/>
    </w:pPr>
    <w:rPr>
      <w:sz w:val="16"/>
      <w:szCs w:val="16"/>
    </w:rPr>
  </w:style>
  <w:style w:type="character" w:styleId="af2">
    <w:name w:val="Placeholder Text"/>
    <w:basedOn w:val="a0"/>
    <w:uiPriority w:val="99"/>
    <w:semiHidden/>
    <w:rsid w:val="0017435C"/>
    <w:rPr>
      <w:color w:val="808080"/>
    </w:rPr>
  </w:style>
  <w:style w:type="character" w:customStyle="1" w:styleId="Char0">
    <w:name w:val="正文文本缩进 Char"/>
    <w:basedOn w:val="a0"/>
    <w:link w:val="af1"/>
    <w:semiHidden/>
    <w:rsid w:val="00EB2B15"/>
    <w:rPr>
      <w:rFonts w:eastAsia="Times New Roman"/>
      <w:kern w:val="14"/>
      <w:lang w:val="en-US" w:eastAsia="en-US"/>
    </w:rPr>
  </w:style>
  <w:style w:type="paragraph" w:styleId="af3">
    <w:name w:val="List Paragraph"/>
    <w:basedOn w:val="a"/>
    <w:uiPriority w:val="34"/>
    <w:qFormat/>
    <w:rsid w:val="00EB2B15"/>
    <w:pPr>
      <w:ind w:left="720"/>
      <w:contextualSpacing/>
    </w:pPr>
  </w:style>
  <w:style w:type="character" w:customStyle="1" w:styleId="Char">
    <w:name w:val="页眉 Char"/>
    <w:basedOn w:val="a0"/>
    <w:link w:val="a5"/>
    <w:semiHidden/>
    <w:rsid w:val="00F81649"/>
    <w:rPr>
      <w:i/>
      <w:noProof/>
      <w:sz w:val="16"/>
      <w:lang w:val="en-US" w:eastAsia="en-US"/>
    </w:rPr>
  </w:style>
  <w:style w:type="paragraph" w:styleId="af4">
    <w:name w:val="Date"/>
    <w:basedOn w:val="a"/>
    <w:next w:val="a"/>
    <w:link w:val="Char1"/>
    <w:uiPriority w:val="99"/>
    <w:semiHidden/>
    <w:unhideWhenUsed/>
    <w:rsid w:val="00E52FC6"/>
    <w:pPr>
      <w:ind w:leftChars="2500" w:left="100"/>
    </w:pPr>
  </w:style>
  <w:style w:type="character" w:customStyle="1" w:styleId="Char1">
    <w:name w:val="日期 Char"/>
    <w:basedOn w:val="a0"/>
    <w:link w:val="af4"/>
    <w:uiPriority w:val="99"/>
    <w:semiHidden/>
    <w:rsid w:val="00E52FC6"/>
    <w:rPr>
      <w:lang w:val="en-GB" w:eastAsia="en-US"/>
    </w:rPr>
  </w:style>
  <w:style w:type="paragraph" w:customStyle="1" w:styleId="MTDisplayEquation">
    <w:name w:val="MTDisplayEquation"/>
    <w:basedOn w:val="Els-body-text"/>
    <w:next w:val="a"/>
    <w:link w:val="MTDisplayEquationChar"/>
    <w:rsid w:val="00275048"/>
    <w:pPr>
      <w:tabs>
        <w:tab w:val="center" w:pos="2500"/>
        <w:tab w:val="right" w:pos="5000"/>
      </w:tabs>
    </w:pPr>
    <w:rPr>
      <w:lang w:eastAsia="zh-CN"/>
    </w:rPr>
  </w:style>
  <w:style w:type="character" w:customStyle="1" w:styleId="Els-body-textChar">
    <w:name w:val="Els-body-text Char"/>
    <w:basedOn w:val="a0"/>
    <w:link w:val="Els-body-text"/>
    <w:rsid w:val="00275048"/>
    <w:rPr>
      <w:lang w:val="en-US" w:eastAsia="en-US"/>
    </w:rPr>
  </w:style>
  <w:style w:type="character" w:customStyle="1" w:styleId="MTDisplayEquationChar">
    <w:name w:val="MTDisplayEquation Char"/>
    <w:basedOn w:val="Els-body-textChar"/>
    <w:link w:val="MTDisplayEquation"/>
    <w:rsid w:val="00275048"/>
    <w:rPr>
      <w:lang w:val="en-US" w:eastAsia="zh-CN"/>
    </w:rPr>
  </w:style>
  <w:style w:type="table" w:styleId="af5">
    <w:name w:val="Table Grid"/>
    <w:basedOn w:val="a1"/>
    <w:uiPriority w:val="59"/>
    <w:rsid w:val="00674A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Revision"/>
    <w:hidden/>
    <w:uiPriority w:val="99"/>
    <w:semiHidden/>
    <w:rsid w:val="009A40E6"/>
    <w:rPr>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453013">
      <w:bodyDiv w:val="1"/>
      <w:marLeft w:val="0"/>
      <w:marRight w:val="0"/>
      <w:marTop w:val="0"/>
      <w:marBottom w:val="0"/>
      <w:divBdr>
        <w:top w:val="none" w:sz="0" w:space="0" w:color="auto"/>
        <w:left w:val="none" w:sz="0" w:space="0" w:color="auto"/>
        <w:bottom w:val="none" w:sz="0" w:space="0" w:color="auto"/>
        <w:right w:val="none" w:sz="0" w:space="0" w:color="auto"/>
      </w:divBdr>
    </w:div>
    <w:div w:id="438136955">
      <w:bodyDiv w:val="1"/>
      <w:marLeft w:val="0"/>
      <w:marRight w:val="0"/>
      <w:marTop w:val="0"/>
      <w:marBottom w:val="0"/>
      <w:divBdr>
        <w:top w:val="none" w:sz="0" w:space="0" w:color="auto"/>
        <w:left w:val="none" w:sz="0" w:space="0" w:color="auto"/>
        <w:bottom w:val="none" w:sz="0" w:space="0" w:color="auto"/>
        <w:right w:val="none" w:sz="0" w:space="0" w:color="auto"/>
      </w:divBdr>
    </w:div>
    <w:div w:id="1070074648">
      <w:bodyDiv w:val="1"/>
      <w:marLeft w:val="0"/>
      <w:marRight w:val="0"/>
      <w:marTop w:val="0"/>
      <w:marBottom w:val="0"/>
      <w:divBdr>
        <w:top w:val="none" w:sz="0" w:space="0" w:color="auto"/>
        <w:left w:val="none" w:sz="0" w:space="0" w:color="auto"/>
        <w:bottom w:val="none" w:sz="0" w:space="0" w:color="auto"/>
        <w:right w:val="none" w:sz="0" w:space="0" w:color="auto"/>
      </w:divBdr>
    </w:div>
    <w:div w:id="1783841096">
      <w:bodyDiv w:val="1"/>
      <w:marLeft w:val="0"/>
      <w:marRight w:val="0"/>
      <w:marTop w:val="0"/>
      <w:marBottom w:val="0"/>
      <w:divBdr>
        <w:top w:val="none" w:sz="0" w:space="0" w:color="auto"/>
        <w:left w:val="none" w:sz="0" w:space="0" w:color="auto"/>
        <w:bottom w:val="none" w:sz="0" w:space="0" w:color="auto"/>
        <w:right w:val="none" w:sz="0" w:space="0" w:color="auto"/>
      </w:divBdr>
    </w:div>
    <w:div w:id="2111586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image" Target="media/image58.wmf"/><Relationship Id="rId21" Type="http://schemas.openxmlformats.org/officeDocument/2006/relationships/oleObject" Target="embeddings/oleObject3.bin"/><Relationship Id="rId42" Type="http://schemas.openxmlformats.org/officeDocument/2006/relationships/oleObject" Target="embeddings/oleObject14.bin"/><Relationship Id="rId47" Type="http://schemas.openxmlformats.org/officeDocument/2006/relationships/image" Target="media/image21.wmf"/><Relationship Id="rId63" Type="http://schemas.openxmlformats.org/officeDocument/2006/relationships/image" Target="media/image29.wmf"/><Relationship Id="rId68" Type="http://schemas.openxmlformats.org/officeDocument/2006/relationships/oleObject" Target="embeddings/oleObject27.bin"/><Relationship Id="rId84" Type="http://schemas.openxmlformats.org/officeDocument/2006/relationships/oleObject" Target="embeddings/oleObject34.bin"/><Relationship Id="rId89" Type="http://schemas.openxmlformats.org/officeDocument/2006/relationships/image" Target="media/image43.wmf"/><Relationship Id="rId112" Type="http://schemas.openxmlformats.org/officeDocument/2006/relationships/oleObject" Target="embeddings/oleObject47.bin"/><Relationship Id="rId16" Type="http://schemas.openxmlformats.org/officeDocument/2006/relationships/image" Target="media/image6.wmf"/><Relationship Id="rId107" Type="http://schemas.openxmlformats.org/officeDocument/2006/relationships/image" Target="media/image53.wmf"/><Relationship Id="rId11" Type="http://schemas.openxmlformats.org/officeDocument/2006/relationships/header" Target="header1.xml"/><Relationship Id="rId32" Type="http://schemas.openxmlformats.org/officeDocument/2006/relationships/image" Target="media/image13.jpg"/><Relationship Id="rId37" Type="http://schemas.openxmlformats.org/officeDocument/2006/relationships/image" Target="media/image16.wmf"/><Relationship Id="rId53" Type="http://schemas.openxmlformats.org/officeDocument/2006/relationships/image" Target="media/image24.wmf"/><Relationship Id="rId58" Type="http://schemas.openxmlformats.org/officeDocument/2006/relationships/oleObject" Target="embeddings/oleObject22.bin"/><Relationship Id="rId74" Type="http://schemas.openxmlformats.org/officeDocument/2006/relationships/oleObject" Target="embeddings/oleObject30.bin"/><Relationship Id="rId79" Type="http://schemas.openxmlformats.org/officeDocument/2006/relationships/image" Target="media/image37.wmf"/><Relationship Id="rId102" Type="http://schemas.openxmlformats.org/officeDocument/2006/relationships/oleObject" Target="embeddings/oleObject43.bin"/><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oleObject" Target="embeddings/oleObject37.bin"/><Relationship Id="rId95" Type="http://schemas.openxmlformats.org/officeDocument/2006/relationships/image" Target="media/image46.wmf"/><Relationship Id="rId22" Type="http://schemas.openxmlformats.org/officeDocument/2006/relationships/image" Target="media/image9.wmf"/><Relationship Id="rId27" Type="http://schemas.openxmlformats.org/officeDocument/2006/relationships/image" Target="media/image11.wmf"/><Relationship Id="rId43" Type="http://schemas.openxmlformats.org/officeDocument/2006/relationships/image" Target="media/image19.w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image" Target="media/image32.wmf"/><Relationship Id="rId113" Type="http://schemas.openxmlformats.org/officeDocument/2006/relationships/image" Target="media/image56.wmf"/><Relationship Id="rId118" Type="http://schemas.openxmlformats.org/officeDocument/2006/relationships/oleObject" Target="embeddings/oleObject50.bin"/><Relationship Id="rId80" Type="http://schemas.openxmlformats.org/officeDocument/2006/relationships/image" Target="media/image38.jpg"/><Relationship Id="rId85" Type="http://schemas.openxmlformats.org/officeDocument/2006/relationships/image" Target="media/image41.wmf"/><Relationship Id="rId12" Type="http://schemas.openxmlformats.org/officeDocument/2006/relationships/header" Target="header2.xml"/><Relationship Id="rId17" Type="http://schemas.openxmlformats.org/officeDocument/2006/relationships/oleObject" Target="embeddings/oleObject1.bin"/><Relationship Id="rId33" Type="http://schemas.openxmlformats.org/officeDocument/2006/relationships/image" Target="media/image14.wmf"/><Relationship Id="rId38" Type="http://schemas.openxmlformats.org/officeDocument/2006/relationships/oleObject" Target="embeddings/oleObject12.bin"/><Relationship Id="rId59" Type="http://schemas.openxmlformats.org/officeDocument/2006/relationships/image" Target="media/image27.wmf"/><Relationship Id="rId103" Type="http://schemas.openxmlformats.org/officeDocument/2006/relationships/image" Target="media/image50.jpg"/><Relationship Id="rId108" Type="http://schemas.openxmlformats.org/officeDocument/2006/relationships/oleObject" Target="embeddings/oleObject45.bin"/><Relationship Id="rId54" Type="http://schemas.openxmlformats.org/officeDocument/2006/relationships/oleObject" Target="embeddings/oleObject20.bin"/><Relationship Id="rId70" Type="http://schemas.openxmlformats.org/officeDocument/2006/relationships/oleObject" Target="embeddings/oleObject28.bin"/><Relationship Id="rId75" Type="http://schemas.openxmlformats.org/officeDocument/2006/relationships/image" Target="media/image35.wmf"/><Relationship Id="rId91" Type="http://schemas.openxmlformats.org/officeDocument/2006/relationships/image" Target="media/image44.wmf"/><Relationship Id="rId96" Type="http://schemas.openxmlformats.org/officeDocument/2006/relationships/oleObject" Target="embeddings/oleObject40.bin"/><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oleObject" Target="embeddings/oleObject4.bin"/><Relationship Id="rId28" Type="http://schemas.openxmlformats.org/officeDocument/2006/relationships/oleObject" Target="embeddings/oleObject7.bin"/><Relationship Id="rId49" Type="http://schemas.openxmlformats.org/officeDocument/2006/relationships/image" Target="media/image22.wmf"/><Relationship Id="rId114" Type="http://schemas.openxmlformats.org/officeDocument/2006/relationships/oleObject" Target="embeddings/oleObject48.bin"/><Relationship Id="rId119" Type="http://schemas.openxmlformats.org/officeDocument/2006/relationships/image" Target="media/image59.png"/><Relationship Id="rId44" Type="http://schemas.openxmlformats.org/officeDocument/2006/relationships/oleObject" Target="embeddings/oleObject15.bin"/><Relationship Id="rId60" Type="http://schemas.openxmlformats.org/officeDocument/2006/relationships/oleObject" Target="embeddings/oleObject23.bin"/><Relationship Id="rId65" Type="http://schemas.openxmlformats.org/officeDocument/2006/relationships/image" Target="media/image30.wmf"/><Relationship Id="rId81" Type="http://schemas.openxmlformats.org/officeDocument/2006/relationships/image" Target="media/image39.wmf"/><Relationship Id="rId86" Type="http://schemas.openxmlformats.org/officeDocument/2006/relationships/oleObject" Target="embeddings/oleObject35.bin"/><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header" Target="header3.xml"/><Relationship Id="rId18" Type="http://schemas.openxmlformats.org/officeDocument/2006/relationships/image" Target="media/image7.wmf"/><Relationship Id="rId39" Type="http://schemas.openxmlformats.org/officeDocument/2006/relationships/image" Target="media/image17.wmf"/><Relationship Id="rId109" Type="http://schemas.openxmlformats.org/officeDocument/2006/relationships/image" Target="media/image54.w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5.wmf"/><Relationship Id="rId76" Type="http://schemas.openxmlformats.org/officeDocument/2006/relationships/oleObject" Target="embeddings/oleObject31.bin"/><Relationship Id="rId97" Type="http://schemas.openxmlformats.org/officeDocument/2006/relationships/image" Target="media/image47.wmf"/><Relationship Id="rId104" Type="http://schemas.openxmlformats.org/officeDocument/2006/relationships/image" Target="media/image51.jp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3.wmf"/><Relationship Id="rId92" Type="http://schemas.openxmlformats.org/officeDocument/2006/relationships/oleObject" Target="embeddings/oleObject38.bin"/><Relationship Id="rId2" Type="http://schemas.openxmlformats.org/officeDocument/2006/relationships/customXml" Target="../customXml/item1.xml"/><Relationship Id="rId29" Type="http://schemas.openxmlformats.org/officeDocument/2006/relationships/image" Target="media/image12.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20.wmf"/><Relationship Id="rId66" Type="http://schemas.openxmlformats.org/officeDocument/2006/relationships/oleObject" Target="embeddings/oleObject26.bin"/><Relationship Id="rId87" Type="http://schemas.openxmlformats.org/officeDocument/2006/relationships/image" Target="media/image42.wmf"/><Relationship Id="rId110" Type="http://schemas.openxmlformats.org/officeDocument/2006/relationships/oleObject" Target="embeddings/oleObject46.bin"/><Relationship Id="rId115" Type="http://schemas.openxmlformats.org/officeDocument/2006/relationships/image" Target="media/image57.wmf"/><Relationship Id="rId61" Type="http://schemas.openxmlformats.org/officeDocument/2006/relationships/image" Target="media/image28.wmf"/><Relationship Id="rId82" Type="http://schemas.openxmlformats.org/officeDocument/2006/relationships/oleObject" Target="embeddings/oleObject33.bin"/><Relationship Id="rId19" Type="http://schemas.openxmlformats.org/officeDocument/2006/relationships/oleObject" Target="embeddings/oleObject2.bin"/><Relationship Id="rId14" Type="http://schemas.openxmlformats.org/officeDocument/2006/relationships/footer" Target="footer1.xml"/><Relationship Id="rId30" Type="http://schemas.openxmlformats.org/officeDocument/2006/relationships/oleObject" Target="embeddings/oleObject8.bin"/><Relationship Id="rId35" Type="http://schemas.openxmlformats.org/officeDocument/2006/relationships/image" Target="media/image15.wmf"/><Relationship Id="rId56" Type="http://schemas.openxmlformats.org/officeDocument/2006/relationships/oleObject" Target="embeddings/oleObject21.bin"/><Relationship Id="rId77" Type="http://schemas.openxmlformats.org/officeDocument/2006/relationships/image" Target="media/image36.wmf"/><Relationship Id="rId100" Type="http://schemas.openxmlformats.org/officeDocument/2006/relationships/oleObject" Target="embeddings/oleObject42.bin"/><Relationship Id="rId105" Type="http://schemas.openxmlformats.org/officeDocument/2006/relationships/image" Target="media/image52.wmf"/><Relationship Id="rId8" Type="http://schemas.openxmlformats.org/officeDocument/2006/relationships/endnotes" Target="endnotes.xml"/><Relationship Id="rId51" Type="http://schemas.openxmlformats.org/officeDocument/2006/relationships/image" Target="media/image23.wmf"/><Relationship Id="rId72" Type="http://schemas.openxmlformats.org/officeDocument/2006/relationships/oleObject" Target="embeddings/oleObject29.bin"/><Relationship Id="rId93" Type="http://schemas.openxmlformats.org/officeDocument/2006/relationships/image" Target="media/image45.wmf"/><Relationship Id="rId98" Type="http://schemas.openxmlformats.org/officeDocument/2006/relationships/oleObject" Target="embeddings/oleObject41.bin"/><Relationship Id="rId121" Type="http://schemas.microsoft.com/office/2011/relationships/people" Target="people.xml"/><Relationship Id="rId3" Type="http://schemas.openxmlformats.org/officeDocument/2006/relationships/numbering" Target="numbering.xml"/><Relationship Id="rId25" Type="http://schemas.openxmlformats.org/officeDocument/2006/relationships/image" Target="media/image10.wmf"/><Relationship Id="rId46" Type="http://schemas.openxmlformats.org/officeDocument/2006/relationships/oleObject" Target="embeddings/oleObject16.bin"/><Relationship Id="rId67" Type="http://schemas.openxmlformats.org/officeDocument/2006/relationships/image" Target="media/image31.wmf"/><Relationship Id="rId116" Type="http://schemas.openxmlformats.org/officeDocument/2006/relationships/oleObject" Target="embeddings/oleObject49.bin"/><Relationship Id="rId20" Type="http://schemas.openxmlformats.org/officeDocument/2006/relationships/image" Target="media/image8.wmf"/><Relationship Id="rId41" Type="http://schemas.openxmlformats.org/officeDocument/2006/relationships/image" Target="media/image18.wmf"/><Relationship Id="rId62" Type="http://schemas.openxmlformats.org/officeDocument/2006/relationships/oleObject" Target="embeddings/oleObject24.bin"/><Relationship Id="rId83" Type="http://schemas.openxmlformats.org/officeDocument/2006/relationships/image" Target="media/image40.wmf"/><Relationship Id="rId88" Type="http://schemas.openxmlformats.org/officeDocument/2006/relationships/oleObject" Target="embeddings/oleObject36.bin"/><Relationship Id="rId111" Type="http://schemas.openxmlformats.org/officeDocument/2006/relationships/image" Target="media/image55.wmf"/><Relationship Id="rId15" Type="http://schemas.openxmlformats.org/officeDocument/2006/relationships/image" Target="media/image5.jpg"/><Relationship Id="rId36" Type="http://schemas.openxmlformats.org/officeDocument/2006/relationships/oleObject" Target="embeddings/oleObject11.bin"/><Relationship Id="rId57" Type="http://schemas.openxmlformats.org/officeDocument/2006/relationships/image" Target="media/image26.wmf"/><Relationship Id="rId106" Type="http://schemas.openxmlformats.org/officeDocument/2006/relationships/oleObject" Target="embeddings/oleObject44.bin"/><Relationship Id="rId10" Type="http://schemas.microsoft.com/office/2011/relationships/commentsExtended" Target="commentsExtended.xml"/><Relationship Id="rId31" Type="http://schemas.openxmlformats.org/officeDocument/2006/relationships/oleObject" Target="embeddings/oleObject9.bin"/><Relationship Id="rId52" Type="http://schemas.openxmlformats.org/officeDocument/2006/relationships/oleObject" Target="embeddings/oleObject19.bin"/><Relationship Id="rId73" Type="http://schemas.openxmlformats.org/officeDocument/2006/relationships/image" Target="media/image34.wmf"/><Relationship Id="rId78" Type="http://schemas.openxmlformats.org/officeDocument/2006/relationships/oleObject" Target="embeddings/oleObject32.bin"/><Relationship Id="rId94" Type="http://schemas.openxmlformats.org/officeDocument/2006/relationships/oleObject" Target="embeddings/oleObject39.bin"/><Relationship Id="rId99" Type="http://schemas.openxmlformats.org/officeDocument/2006/relationships/image" Target="media/image48.wmf"/><Relationship Id="rId101" Type="http://schemas.openxmlformats.org/officeDocument/2006/relationships/image" Target="media/image49.wmf"/><Relationship Id="rId1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3.tif"/><Relationship Id="rId2" Type="http://schemas.openxmlformats.org/officeDocument/2006/relationships/hyperlink" Target="http://www.sciencedirect.com/science/journal/22128271" TargetMode="External"/><Relationship Id="rId1" Type="http://schemas.openxmlformats.org/officeDocument/2006/relationships/image" Target="media/image2.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2065158"/>
        <w:category>
          <w:name w:val="General"/>
          <w:gallery w:val="placeholder"/>
        </w:category>
        <w:types>
          <w:type w:val="bbPlcHdr"/>
        </w:types>
        <w:behaviors>
          <w:behavior w:val="content"/>
        </w:behaviors>
        <w:guid w:val="{8638257B-3643-415E-ACF2-94DBB9F84F4C}"/>
      </w:docPartPr>
      <w:docPartBody>
        <w:p w:rsidR="00B5484D" w:rsidRDefault="00100298">
          <w:r w:rsidRPr="005E2B1E">
            <w:rPr>
              <w:rStyle w:val="a3"/>
            </w:rPr>
            <w:t>Click here to enter text.</w:t>
          </w:r>
        </w:p>
      </w:docPartBody>
    </w:docPart>
    <w:docPart>
      <w:docPartPr>
        <w:name w:val="F75DF59D736A48978BCEF4FA7B98CBE5"/>
        <w:category>
          <w:name w:val="General"/>
          <w:gallery w:val="placeholder"/>
        </w:category>
        <w:types>
          <w:type w:val="bbPlcHdr"/>
        </w:types>
        <w:behaviors>
          <w:behavior w:val="content"/>
        </w:behaviors>
        <w:guid w:val="{953200D4-CA6D-43F7-8069-AF356F7BAD38}"/>
      </w:docPartPr>
      <w:docPartBody>
        <w:p w:rsidR="00B5484D" w:rsidRDefault="00100298" w:rsidP="00100298">
          <w:pPr>
            <w:pStyle w:val="F75DF59D736A48978BCEF4FA7B98CBE5"/>
          </w:pPr>
          <w:r w:rsidRPr="00975F3A">
            <w:rPr>
              <w:rStyle w:val="a3"/>
            </w:rPr>
            <w:t>Click here to enter text.</w:t>
          </w:r>
        </w:p>
      </w:docPartBody>
    </w:docPart>
    <w:docPart>
      <w:docPartPr>
        <w:name w:val="298B1FF65A0747FF9CC416089F710DA4"/>
        <w:category>
          <w:name w:val="General"/>
          <w:gallery w:val="placeholder"/>
        </w:category>
        <w:types>
          <w:type w:val="bbPlcHdr"/>
        </w:types>
        <w:behaviors>
          <w:behavior w:val="content"/>
        </w:behaviors>
        <w:guid w:val="{6F8BEC1A-5CC4-41F6-AFFB-EEBBA6B0389F}"/>
      </w:docPartPr>
      <w:docPartBody>
        <w:p w:rsidR="00B5484D" w:rsidRDefault="00100298" w:rsidP="00100298">
          <w:pPr>
            <w:pStyle w:val="298B1FF65A0747FF9CC416089F710DA4"/>
          </w:pPr>
          <w:r w:rsidRPr="00975F3A">
            <w:rPr>
              <w:rStyle w:val="a3"/>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VAGRounded LT Bold">
    <w:altName w:val="Arial"/>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298"/>
    <w:rsid w:val="0006138E"/>
    <w:rsid w:val="00080767"/>
    <w:rsid w:val="00100298"/>
    <w:rsid w:val="00395678"/>
    <w:rsid w:val="003C5DF4"/>
    <w:rsid w:val="0044488B"/>
    <w:rsid w:val="004573BB"/>
    <w:rsid w:val="004A2EC4"/>
    <w:rsid w:val="004D4F81"/>
    <w:rsid w:val="00556A69"/>
    <w:rsid w:val="005B4D13"/>
    <w:rsid w:val="005C4947"/>
    <w:rsid w:val="005D110C"/>
    <w:rsid w:val="005E47E1"/>
    <w:rsid w:val="00614A9B"/>
    <w:rsid w:val="0075097F"/>
    <w:rsid w:val="00803ECC"/>
    <w:rsid w:val="008E280C"/>
    <w:rsid w:val="009A331D"/>
    <w:rsid w:val="009A5523"/>
    <w:rsid w:val="00A17C33"/>
    <w:rsid w:val="00B158AE"/>
    <w:rsid w:val="00B478AA"/>
    <w:rsid w:val="00B5484D"/>
    <w:rsid w:val="00B84A43"/>
    <w:rsid w:val="00BA135F"/>
    <w:rsid w:val="00C542DA"/>
    <w:rsid w:val="00CE5161"/>
    <w:rsid w:val="00F27A39"/>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C4947"/>
    <w:rPr>
      <w:color w:val="808080"/>
    </w:rPr>
  </w:style>
  <w:style w:type="paragraph" w:customStyle="1" w:styleId="F75DF59D736A48978BCEF4FA7B98CBE5">
    <w:name w:val="F75DF59D736A48978BCEF4FA7B98CBE5"/>
    <w:rsid w:val="00100298"/>
  </w:style>
  <w:style w:type="paragraph" w:customStyle="1" w:styleId="298B1FF65A0747FF9CC416089F710DA4">
    <w:name w:val="298B1FF65A0747FF9CC416089F710DA4"/>
    <w:rsid w:val="001002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DEC457-80E3-4563-893A-C8A698C6F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587</TotalTime>
  <Pages>1</Pages>
  <Words>4931</Words>
  <Characters>28109</Characters>
  <Application>Microsoft Office Word</Application>
  <DocSecurity>0</DocSecurity>
  <Lines>234</Lines>
  <Paragraphs>65</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32975</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sky</dc:creator>
  <cp:lastModifiedBy>sky chan</cp:lastModifiedBy>
  <cp:revision>21</cp:revision>
  <cp:lastPrinted>2016-09-07T02:55:00Z</cp:lastPrinted>
  <dcterms:created xsi:type="dcterms:W3CDTF">2016-09-08T02:06:00Z</dcterms:created>
  <dcterms:modified xsi:type="dcterms:W3CDTF">2016-09-09T11:40:00Z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